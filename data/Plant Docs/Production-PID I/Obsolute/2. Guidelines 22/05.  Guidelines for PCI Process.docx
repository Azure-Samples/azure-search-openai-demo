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85055" w14:textId="77777777" w:rsidR="00B834FB" w:rsidRPr="009A0F65" w:rsidRDefault="00C86238" w:rsidP="00DD3AEE">
      <w:pPr>
        <w:rPr>
          <w:rFonts w:ascii="Times New Roman" w:hAnsi="Times New Roman" w:cs="Times New Roman"/>
          <w:b/>
          <w:sz w:val="24"/>
          <w:szCs w:val="24"/>
        </w:rPr>
      </w:pPr>
      <w:r w:rsidRPr="009A0F65">
        <w:rPr>
          <w:rFonts w:ascii="Times New Roman" w:hAnsi="Times New Roman" w:cs="Times New Roman"/>
          <w:b/>
          <w:sz w:val="24"/>
          <w:szCs w:val="24"/>
        </w:rPr>
        <w:t>GUIDELINES FOR PROCESS FOR PULVERIZED COAL INJECTION TO FURNACE</w:t>
      </w:r>
    </w:p>
    <w:p w14:paraId="52EEBB19" w14:textId="0ACE1E0D" w:rsidR="00642D97" w:rsidRPr="009A0F65" w:rsidRDefault="00642D97" w:rsidP="00642D97">
      <w:pPr>
        <w:pStyle w:val="ListParagraph"/>
        <w:numPr>
          <w:ilvl w:val="0"/>
          <w:numId w:val="1"/>
        </w:numPr>
        <w:jc w:val="both"/>
        <w:rPr>
          <w:rFonts w:ascii="Times New Roman" w:hAnsi="Times New Roman" w:cs="Times New Roman"/>
          <w:sz w:val="24"/>
          <w:szCs w:val="24"/>
        </w:rPr>
      </w:pPr>
      <w:r w:rsidRPr="009A0F65">
        <w:rPr>
          <w:rFonts w:ascii="Times New Roman" w:hAnsi="Times New Roman" w:cs="Times New Roman"/>
          <w:b/>
          <w:sz w:val="24"/>
          <w:szCs w:val="24"/>
        </w:rPr>
        <w:t xml:space="preserve">PURPOSE: </w:t>
      </w:r>
      <w:r w:rsidRPr="009A0F65">
        <w:rPr>
          <w:rFonts w:ascii="Times New Roman" w:hAnsi="Times New Roman" w:cs="Times New Roman"/>
          <w:sz w:val="24"/>
          <w:szCs w:val="24"/>
        </w:rPr>
        <w:t xml:space="preserve">To have a normal pulverized coal injection </w:t>
      </w:r>
      <w:r w:rsidR="00ED3A4A" w:rsidRPr="009A0F65">
        <w:rPr>
          <w:rFonts w:ascii="Times New Roman" w:hAnsi="Times New Roman" w:cs="Times New Roman"/>
          <w:sz w:val="24"/>
          <w:szCs w:val="24"/>
        </w:rPr>
        <w:t>process &amp; avoid abnormality</w:t>
      </w:r>
      <w:r w:rsidRPr="009A0F65">
        <w:rPr>
          <w:rFonts w:ascii="Times New Roman" w:hAnsi="Times New Roman" w:cs="Times New Roman"/>
          <w:sz w:val="24"/>
          <w:szCs w:val="24"/>
        </w:rPr>
        <w:t xml:space="preserve">. </w:t>
      </w:r>
    </w:p>
    <w:p w14:paraId="2B8C8F6A" w14:textId="77777777" w:rsidR="00642D97" w:rsidRPr="009A0F65" w:rsidRDefault="00642D97" w:rsidP="00642D97">
      <w:pPr>
        <w:pStyle w:val="ListParagraph"/>
        <w:jc w:val="both"/>
        <w:rPr>
          <w:rFonts w:ascii="Times New Roman" w:hAnsi="Times New Roman" w:cs="Times New Roman"/>
          <w:sz w:val="24"/>
          <w:szCs w:val="24"/>
        </w:rPr>
      </w:pPr>
    </w:p>
    <w:p w14:paraId="4A66AD79" w14:textId="77777777" w:rsidR="009D5272" w:rsidRPr="009D5272" w:rsidRDefault="00642D97" w:rsidP="009D5272">
      <w:pPr>
        <w:pStyle w:val="ListParagraph"/>
        <w:numPr>
          <w:ilvl w:val="0"/>
          <w:numId w:val="1"/>
        </w:numPr>
        <w:spacing w:line="240" w:lineRule="auto"/>
        <w:jc w:val="both"/>
        <w:rPr>
          <w:rFonts w:ascii="Times New Roman" w:hAnsi="Times New Roman" w:cs="Times New Roman"/>
          <w:sz w:val="24"/>
          <w:szCs w:val="24"/>
        </w:rPr>
      </w:pPr>
      <w:r w:rsidRPr="009A0F65">
        <w:rPr>
          <w:rFonts w:ascii="Times New Roman" w:hAnsi="Times New Roman" w:cs="Times New Roman"/>
          <w:b/>
          <w:sz w:val="24"/>
          <w:szCs w:val="24"/>
        </w:rPr>
        <w:t xml:space="preserve">SCOPE: </w:t>
      </w:r>
      <w:r w:rsidRPr="009A0F65">
        <w:rPr>
          <w:rFonts w:ascii="Times New Roman" w:hAnsi="Times New Roman" w:cs="Times New Roman"/>
          <w:sz w:val="24"/>
          <w:szCs w:val="24"/>
        </w:rPr>
        <w:t>Un-interrupted PCI</w:t>
      </w:r>
      <w:r w:rsidRPr="009A0F65">
        <w:rPr>
          <w:rFonts w:ascii="Times New Roman" w:hAnsi="Times New Roman" w:cs="Times New Roman"/>
          <w:b/>
          <w:sz w:val="24"/>
          <w:szCs w:val="24"/>
        </w:rPr>
        <w:t xml:space="preserve"> </w:t>
      </w:r>
    </w:p>
    <w:p w14:paraId="6019DE3C" w14:textId="77777777" w:rsidR="009D5272" w:rsidRPr="009D5272" w:rsidRDefault="009D5272" w:rsidP="009D5272">
      <w:pPr>
        <w:pStyle w:val="ListParagraph"/>
        <w:rPr>
          <w:rFonts w:ascii="Times New Roman" w:hAnsi="Times New Roman" w:cs="Times New Roman"/>
          <w:sz w:val="24"/>
          <w:szCs w:val="24"/>
        </w:rPr>
      </w:pPr>
    </w:p>
    <w:p w14:paraId="5B6F977C" w14:textId="77777777" w:rsidR="00642D97" w:rsidRPr="009D5272" w:rsidRDefault="00B3660A" w:rsidP="009D5272">
      <w:pPr>
        <w:pStyle w:val="ListParagraph"/>
        <w:spacing w:line="240" w:lineRule="auto"/>
        <w:jc w:val="both"/>
        <w:rPr>
          <w:rFonts w:ascii="Times New Roman" w:hAnsi="Times New Roman" w:cs="Times New Roman"/>
          <w:sz w:val="24"/>
          <w:szCs w:val="24"/>
        </w:rPr>
      </w:pPr>
      <w:r w:rsidRPr="009D5272">
        <w:rPr>
          <w:rFonts w:ascii="Times New Roman" w:hAnsi="Times New Roman" w:cs="Times New Roman"/>
          <w:sz w:val="24"/>
          <w:szCs w:val="24"/>
        </w:rPr>
        <w:tab/>
      </w:r>
    </w:p>
    <w:p w14:paraId="63135B44" w14:textId="77777777" w:rsidR="00642D97" w:rsidRPr="009A0F65" w:rsidRDefault="00642D97" w:rsidP="008318CE">
      <w:pPr>
        <w:pStyle w:val="ListParagraph"/>
        <w:numPr>
          <w:ilvl w:val="0"/>
          <w:numId w:val="1"/>
        </w:numPr>
        <w:spacing w:after="0" w:line="240" w:lineRule="auto"/>
        <w:contextualSpacing w:val="0"/>
        <w:jc w:val="both"/>
        <w:rPr>
          <w:rFonts w:ascii="Times New Roman" w:hAnsi="Times New Roman" w:cs="Times New Roman"/>
          <w:sz w:val="24"/>
          <w:szCs w:val="24"/>
        </w:rPr>
      </w:pPr>
      <w:r w:rsidRPr="009A0F65">
        <w:rPr>
          <w:rFonts w:ascii="Times New Roman" w:hAnsi="Times New Roman" w:cs="Times New Roman"/>
          <w:b/>
          <w:sz w:val="24"/>
          <w:szCs w:val="24"/>
        </w:rPr>
        <w:t>RESPONSIBILITY:</w:t>
      </w:r>
      <w:r w:rsidRPr="009A0F65">
        <w:rPr>
          <w:rFonts w:ascii="Times New Roman" w:hAnsi="Times New Roman" w:cs="Times New Roman"/>
          <w:sz w:val="24"/>
          <w:szCs w:val="24"/>
        </w:rPr>
        <w:t xml:space="preserve"> </w:t>
      </w:r>
      <w:r w:rsidRPr="009A0F65">
        <w:rPr>
          <w:rFonts w:ascii="Times New Roman" w:hAnsi="Times New Roman" w:cs="Times New Roman"/>
          <w:b/>
        </w:rPr>
        <w:t>EMPLOYEES WORKING IN THE PCI OPERATION</w:t>
      </w:r>
    </w:p>
    <w:p w14:paraId="78A13D21" w14:textId="77777777" w:rsidR="00642D97" w:rsidRPr="009A0F65" w:rsidRDefault="00642D97" w:rsidP="008318CE">
      <w:pPr>
        <w:spacing w:line="240" w:lineRule="auto"/>
        <w:rPr>
          <w:rFonts w:ascii="Times New Roman" w:hAnsi="Times New Roman" w:cs="Times New Roman"/>
          <w:b/>
          <w:sz w:val="24"/>
          <w:szCs w:val="24"/>
        </w:rPr>
      </w:pPr>
    </w:p>
    <w:p w14:paraId="5CB31DBD" w14:textId="77777777" w:rsidR="006A5097" w:rsidRPr="009A0F65" w:rsidRDefault="006A5097" w:rsidP="009D5272">
      <w:pPr>
        <w:pStyle w:val="ListParagraph"/>
        <w:numPr>
          <w:ilvl w:val="0"/>
          <w:numId w:val="40"/>
        </w:numPr>
        <w:jc w:val="both"/>
        <w:rPr>
          <w:rFonts w:ascii="Times New Roman" w:hAnsi="Times New Roman" w:cs="Times New Roman"/>
          <w:sz w:val="24"/>
          <w:szCs w:val="24"/>
        </w:rPr>
      </w:pPr>
      <w:r w:rsidRPr="009A0F65">
        <w:rPr>
          <w:rFonts w:ascii="Times New Roman" w:hAnsi="Times New Roman" w:cs="Times New Roman"/>
          <w:sz w:val="24"/>
          <w:szCs w:val="24"/>
        </w:rPr>
        <w:t xml:space="preserve">Always ensure that the Fine Coal Bin is maintained minimum of 20 ton (which is a backup for 8 </w:t>
      </w:r>
      <w:r w:rsidR="009D5272" w:rsidRPr="009A0F65">
        <w:rPr>
          <w:rFonts w:ascii="Times New Roman" w:hAnsi="Times New Roman" w:cs="Times New Roman"/>
          <w:sz w:val="24"/>
          <w:szCs w:val="24"/>
        </w:rPr>
        <w:t>hrs.</w:t>
      </w:r>
      <w:r w:rsidRPr="009A0F65">
        <w:rPr>
          <w:rFonts w:ascii="Times New Roman" w:hAnsi="Times New Roman" w:cs="Times New Roman"/>
          <w:sz w:val="24"/>
          <w:szCs w:val="24"/>
        </w:rPr>
        <w:t xml:space="preserve"> for both furnaces).</w:t>
      </w:r>
    </w:p>
    <w:p w14:paraId="5E88B426" w14:textId="77777777" w:rsidR="006A5097" w:rsidRPr="009A0F65" w:rsidRDefault="006A5097" w:rsidP="009D5272">
      <w:pPr>
        <w:pStyle w:val="ListParagraph"/>
        <w:numPr>
          <w:ilvl w:val="0"/>
          <w:numId w:val="40"/>
        </w:numPr>
        <w:jc w:val="both"/>
        <w:rPr>
          <w:rFonts w:ascii="Times New Roman" w:hAnsi="Times New Roman" w:cs="Times New Roman"/>
          <w:sz w:val="24"/>
          <w:szCs w:val="24"/>
        </w:rPr>
      </w:pPr>
      <w:r w:rsidRPr="009A0F65">
        <w:rPr>
          <w:rFonts w:ascii="Times New Roman" w:hAnsi="Times New Roman" w:cs="Times New Roman"/>
          <w:sz w:val="24"/>
          <w:szCs w:val="24"/>
        </w:rPr>
        <w:t xml:space="preserve"> Ensure the manual gate valve for all four conveying hoppers (injection tank) below fine coal silo is open 100%.</w:t>
      </w:r>
    </w:p>
    <w:p w14:paraId="3D740380" w14:textId="2063926B" w:rsidR="006A5097" w:rsidRPr="009A0F65" w:rsidRDefault="006A5097" w:rsidP="009D5272">
      <w:pPr>
        <w:pStyle w:val="ListParagraph"/>
        <w:numPr>
          <w:ilvl w:val="0"/>
          <w:numId w:val="40"/>
        </w:numPr>
        <w:jc w:val="both"/>
        <w:rPr>
          <w:rFonts w:ascii="Times New Roman" w:hAnsi="Times New Roman" w:cs="Times New Roman"/>
          <w:sz w:val="24"/>
          <w:szCs w:val="24"/>
        </w:rPr>
      </w:pPr>
      <w:r w:rsidRPr="009A0F65">
        <w:rPr>
          <w:rFonts w:ascii="Times New Roman" w:hAnsi="Times New Roman" w:cs="Times New Roman"/>
          <w:sz w:val="24"/>
          <w:szCs w:val="24"/>
        </w:rPr>
        <w:t xml:space="preserve">Then ensure that valves V117 for BF#1 and V317 for BF#2 (before distributor) is open and pressure is maintained above 100 kPa than the hot blast pressure. Also ensure both the PT-218(BF1) and PT-219(BF2) are flushed by instrumentation at regular intervals as malfunctioning/slow measuring by the same will give wrong </w:t>
      </w:r>
      <w:r w:rsidR="009D5272" w:rsidRPr="009A0F65">
        <w:rPr>
          <w:rFonts w:ascii="Times New Roman" w:hAnsi="Times New Roman" w:cs="Times New Roman"/>
          <w:sz w:val="24"/>
          <w:szCs w:val="24"/>
        </w:rPr>
        <w:t>feedback</w:t>
      </w:r>
      <w:r w:rsidRPr="009A0F65">
        <w:rPr>
          <w:rFonts w:ascii="Times New Roman" w:hAnsi="Times New Roman" w:cs="Times New Roman"/>
          <w:sz w:val="24"/>
          <w:szCs w:val="24"/>
        </w:rPr>
        <w:t xml:space="preserve"> to both V117 and V317 and the same might not close in the event of coal line getting depressurized below the safe differential limit. </w:t>
      </w:r>
    </w:p>
    <w:p w14:paraId="26B71C58" w14:textId="416DD16D" w:rsidR="006A5097" w:rsidRPr="009A0F65" w:rsidRDefault="006A5097" w:rsidP="009D5272">
      <w:pPr>
        <w:pStyle w:val="ListParagraph"/>
        <w:numPr>
          <w:ilvl w:val="0"/>
          <w:numId w:val="40"/>
        </w:numPr>
        <w:jc w:val="both"/>
        <w:rPr>
          <w:rFonts w:ascii="Times New Roman" w:hAnsi="Times New Roman" w:cs="Times New Roman"/>
          <w:sz w:val="24"/>
          <w:szCs w:val="24"/>
        </w:rPr>
      </w:pPr>
      <w:r w:rsidRPr="009A0F65">
        <w:rPr>
          <w:rFonts w:ascii="Times New Roman" w:hAnsi="Times New Roman" w:cs="Times New Roman"/>
          <w:sz w:val="24"/>
          <w:szCs w:val="24"/>
        </w:rPr>
        <w:t xml:space="preserve">Ensure that the empty hoppers (1,2,3,4) pressure should be zero or less than 1 kPa, if not then open </w:t>
      </w:r>
      <w:r w:rsidR="00ED3A4A" w:rsidRPr="009A0F65">
        <w:rPr>
          <w:rFonts w:ascii="Times New Roman" w:hAnsi="Times New Roman" w:cs="Times New Roman"/>
          <w:sz w:val="24"/>
          <w:szCs w:val="24"/>
        </w:rPr>
        <w:t>valve (</w:t>
      </w:r>
      <w:r w:rsidRPr="009A0F65">
        <w:rPr>
          <w:rFonts w:ascii="Times New Roman" w:hAnsi="Times New Roman" w:cs="Times New Roman"/>
          <w:sz w:val="24"/>
          <w:szCs w:val="24"/>
        </w:rPr>
        <w:t xml:space="preserve">104,204,304,404)  </w:t>
      </w:r>
    </w:p>
    <w:p w14:paraId="59C72373" w14:textId="77777777" w:rsidR="006A5097" w:rsidRPr="009A0F65" w:rsidRDefault="006A5097" w:rsidP="009D5272">
      <w:pPr>
        <w:pStyle w:val="ListParagraph"/>
        <w:numPr>
          <w:ilvl w:val="0"/>
          <w:numId w:val="41"/>
        </w:numPr>
        <w:jc w:val="both"/>
        <w:rPr>
          <w:rFonts w:ascii="Times New Roman" w:hAnsi="Times New Roman" w:cs="Times New Roman"/>
          <w:sz w:val="24"/>
          <w:szCs w:val="24"/>
        </w:rPr>
      </w:pPr>
      <w:r w:rsidRPr="009A0F65">
        <w:rPr>
          <w:rFonts w:ascii="Times New Roman" w:hAnsi="Times New Roman" w:cs="Times New Roman"/>
          <w:sz w:val="24"/>
          <w:szCs w:val="24"/>
        </w:rPr>
        <w:t>Hopper 1&amp;2 for BF#1.</w:t>
      </w:r>
    </w:p>
    <w:p w14:paraId="47A7D78E" w14:textId="77777777" w:rsidR="006A5097" w:rsidRPr="009A0F65" w:rsidRDefault="006A5097" w:rsidP="009D5272">
      <w:pPr>
        <w:pStyle w:val="ListParagraph"/>
        <w:numPr>
          <w:ilvl w:val="0"/>
          <w:numId w:val="41"/>
        </w:numPr>
        <w:jc w:val="both"/>
        <w:rPr>
          <w:rFonts w:ascii="Times New Roman" w:hAnsi="Times New Roman" w:cs="Times New Roman"/>
          <w:sz w:val="24"/>
          <w:szCs w:val="24"/>
        </w:rPr>
      </w:pPr>
      <w:r w:rsidRPr="009A0F65">
        <w:rPr>
          <w:rFonts w:ascii="Times New Roman" w:hAnsi="Times New Roman" w:cs="Times New Roman"/>
          <w:sz w:val="24"/>
          <w:szCs w:val="24"/>
        </w:rPr>
        <w:t>Hopper 3&amp;4 for BF#2.</w:t>
      </w:r>
    </w:p>
    <w:p w14:paraId="0D054831" w14:textId="77777777" w:rsidR="006A5097" w:rsidRPr="009A0F65" w:rsidRDefault="006A5097" w:rsidP="006A5097">
      <w:pPr>
        <w:rPr>
          <w:rFonts w:ascii="Times New Roman" w:hAnsi="Times New Roman" w:cs="Times New Roman"/>
          <w:sz w:val="24"/>
          <w:szCs w:val="24"/>
        </w:rPr>
      </w:pPr>
    </w:p>
    <w:p w14:paraId="1EAF3EF8" w14:textId="77777777" w:rsidR="006A5097" w:rsidRPr="009A0F65" w:rsidRDefault="006A5097" w:rsidP="006A5097">
      <w:pPr>
        <w:rPr>
          <w:rFonts w:ascii="Times New Roman" w:hAnsi="Times New Roman" w:cs="Times New Roman"/>
          <w:sz w:val="24"/>
          <w:szCs w:val="24"/>
          <w:u w:val="single"/>
        </w:rPr>
      </w:pPr>
      <w:r w:rsidRPr="009A0F65">
        <w:rPr>
          <w:rFonts w:ascii="Times New Roman" w:hAnsi="Times New Roman" w:cs="Times New Roman"/>
          <w:sz w:val="24"/>
          <w:szCs w:val="24"/>
        </w:rPr>
        <w:t xml:space="preserve">            </w:t>
      </w:r>
      <w:r w:rsidRPr="009A0F65">
        <w:rPr>
          <w:rFonts w:ascii="Times New Roman" w:hAnsi="Times New Roman" w:cs="Times New Roman"/>
          <w:sz w:val="24"/>
          <w:szCs w:val="24"/>
          <w:u w:val="single"/>
        </w:rPr>
        <w:t>For filling of Hopper-1:</w:t>
      </w:r>
    </w:p>
    <w:p w14:paraId="440F684A" w14:textId="77777777" w:rsidR="006A5097" w:rsidRPr="009A0F65" w:rsidRDefault="006A5097" w:rsidP="009D5272">
      <w:pPr>
        <w:pStyle w:val="ListParagraph"/>
        <w:numPr>
          <w:ilvl w:val="0"/>
          <w:numId w:val="45"/>
        </w:numPr>
        <w:jc w:val="both"/>
        <w:rPr>
          <w:rFonts w:ascii="Times New Roman" w:hAnsi="Times New Roman" w:cs="Times New Roman"/>
          <w:sz w:val="24"/>
          <w:szCs w:val="24"/>
        </w:rPr>
      </w:pPr>
      <w:r w:rsidRPr="009A0F65">
        <w:rPr>
          <w:rFonts w:ascii="Times New Roman" w:hAnsi="Times New Roman" w:cs="Times New Roman"/>
          <w:sz w:val="24"/>
          <w:szCs w:val="24"/>
        </w:rPr>
        <w:t>Open valve -102 then valve-101 and close valve-103 of hopper 1.</w:t>
      </w:r>
    </w:p>
    <w:p w14:paraId="1E20C191" w14:textId="77777777" w:rsidR="006A5097" w:rsidRPr="009A0F65" w:rsidRDefault="006A5097" w:rsidP="009D5272">
      <w:pPr>
        <w:pStyle w:val="ListParagraph"/>
        <w:numPr>
          <w:ilvl w:val="0"/>
          <w:numId w:val="45"/>
        </w:numPr>
        <w:jc w:val="both"/>
        <w:rPr>
          <w:rFonts w:ascii="Times New Roman" w:hAnsi="Times New Roman" w:cs="Times New Roman"/>
          <w:sz w:val="24"/>
          <w:szCs w:val="24"/>
        </w:rPr>
      </w:pPr>
      <w:r w:rsidRPr="009A0F65">
        <w:rPr>
          <w:rFonts w:ascii="Times New Roman" w:hAnsi="Times New Roman" w:cs="Times New Roman"/>
          <w:sz w:val="24"/>
          <w:szCs w:val="24"/>
        </w:rPr>
        <w:t>When coal quantity reaches 4500kg then close the valve 101 then after 30 sec, close valve 102 and open valve 103.</w:t>
      </w:r>
    </w:p>
    <w:p w14:paraId="69AE939E" w14:textId="77777777" w:rsidR="006A5097" w:rsidRPr="009A0F65" w:rsidRDefault="006A5097" w:rsidP="009D5272">
      <w:pPr>
        <w:pStyle w:val="ListParagraph"/>
        <w:numPr>
          <w:ilvl w:val="0"/>
          <w:numId w:val="45"/>
        </w:numPr>
        <w:jc w:val="both"/>
        <w:rPr>
          <w:rFonts w:ascii="Times New Roman" w:hAnsi="Times New Roman" w:cs="Times New Roman"/>
          <w:sz w:val="24"/>
          <w:szCs w:val="24"/>
        </w:rPr>
      </w:pPr>
      <w:r w:rsidRPr="009A0F65">
        <w:rPr>
          <w:rFonts w:ascii="Times New Roman" w:hAnsi="Times New Roman" w:cs="Times New Roman"/>
          <w:sz w:val="24"/>
          <w:szCs w:val="24"/>
        </w:rPr>
        <w:t>Ensure that the nitrogen pressure should be 600kpa and above and compressed air should be 600kpa and above in the storage tanks/ receivers.</w:t>
      </w:r>
    </w:p>
    <w:p w14:paraId="6961FA39" w14:textId="77777777" w:rsidR="006A5097" w:rsidRPr="009A0F65" w:rsidRDefault="006A5097" w:rsidP="009D5272">
      <w:pPr>
        <w:pStyle w:val="ListParagraph"/>
        <w:numPr>
          <w:ilvl w:val="0"/>
          <w:numId w:val="45"/>
        </w:numPr>
        <w:jc w:val="both"/>
        <w:rPr>
          <w:rFonts w:ascii="Times New Roman" w:hAnsi="Times New Roman" w:cs="Times New Roman"/>
          <w:sz w:val="24"/>
          <w:szCs w:val="24"/>
        </w:rPr>
      </w:pPr>
      <w:r w:rsidRPr="009A0F65">
        <w:rPr>
          <w:rFonts w:ascii="Times New Roman" w:hAnsi="Times New Roman" w:cs="Times New Roman"/>
          <w:sz w:val="24"/>
          <w:szCs w:val="24"/>
        </w:rPr>
        <w:t>Then start pressurizing hopper-1 with nitrogen by opening valves 105 &amp; 107 as well as ensure regulating valves 106 &amp; 108 are open 100%. When the pressure reaches minimum 350kpa then close both valves 105 &amp; 107. Now the coal is ready to inject in furnace from hopper-1.</w:t>
      </w:r>
    </w:p>
    <w:p w14:paraId="6EC95723" w14:textId="77777777" w:rsidR="006A5097" w:rsidRPr="009A0F65" w:rsidRDefault="006A5097" w:rsidP="009D5272">
      <w:pPr>
        <w:pStyle w:val="ListParagraph"/>
        <w:numPr>
          <w:ilvl w:val="0"/>
          <w:numId w:val="45"/>
        </w:numPr>
        <w:jc w:val="both"/>
        <w:rPr>
          <w:rFonts w:ascii="Times New Roman" w:hAnsi="Times New Roman" w:cs="Times New Roman"/>
          <w:sz w:val="24"/>
          <w:szCs w:val="24"/>
        </w:rPr>
      </w:pPr>
      <w:r w:rsidRPr="009A0F65">
        <w:rPr>
          <w:rFonts w:ascii="Times New Roman" w:hAnsi="Times New Roman" w:cs="Times New Roman"/>
          <w:sz w:val="24"/>
          <w:szCs w:val="24"/>
        </w:rPr>
        <w:t>Before start of injection ensure that all the lances are sufficiently centered with respect to tuyere monkey so as to avoid coal hitting the same while being injected and for the lance whose line has gotten punctured needs to be kept in nitrogen mode. And coal line pressure should be maintained greater than 100kpa from hot blast pressure by regulating the conveying line valve (112, 113).</w:t>
      </w:r>
    </w:p>
    <w:p w14:paraId="3D20D246" w14:textId="77777777" w:rsidR="006A5097" w:rsidRPr="009A0F65" w:rsidRDefault="006A5097" w:rsidP="009D5272">
      <w:pPr>
        <w:pStyle w:val="ListParagraph"/>
        <w:numPr>
          <w:ilvl w:val="0"/>
          <w:numId w:val="45"/>
        </w:numPr>
        <w:jc w:val="both"/>
        <w:rPr>
          <w:rFonts w:ascii="Times New Roman" w:hAnsi="Times New Roman" w:cs="Times New Roman"/>
          <w:sz w:val="24"/>
          <w:szCs w:val="24"/>
        </w:rPr>
      </w:pPr>
      <w:r w:rsidRPr="009A0F65">
        <w:rPr>
          <w:rFonts w:ascii="Times New Roman" w:hAnsi="Times New Roman" w:cs="Times New Roman"/>
          <w:sz w:val="24"/>
          <w:szCs w:val="24"/>
        </w:rPr>
        <w:lastRenderedPageBreak/>
        <w:t>Then open feeder flushing valve and feeder outlet valve simultaneously start feeder and set the injection rate as per requirement of furnace. Feeder has two modes- manual and auto: first use manual mode then after normalizing the injection use auto mode to transport the coal.</w:t>
      </w:r>
    </w:p>
    <w:p w14:paraId="2F2FAB4F" w14:textId="19AE760C" w:rsidR="006A5097" w:rsidRPr="009A0F65" w:rsidRDefault="006A5097" w:rsidP="009D5272">
      <w:pPr>
        <w:pStyle w:val="ListParagraph"/>
        <w:numPr>
          <w:ilvl w:val="0"/>
          <w:numId w:val="45"/>
        </w:numPr>
        <w:jc w:val="both"/>
        <w:rPr>
          <w:rFonts w:ascii="Times New Roman" w:hAnsi="Times New Roman" w:cs="Times New Roman"/>
          <w:sz w:val="24"/>
          <w:szCs w:val="24"/>
        </w:rPr>
      </w:pPr>
      <w:r w:rsidRPr="009A0F65">
        <w:rPr>
          <w:rFonts w:ascii="Times New Roman" w:hAnsi="Times New Roman" w:cs="Times New Roman"/>
          <w:sz w:val="24"/>
          <w:szCs w:val="24"/>
        </w:rPr>
        <w:t xml:space="preserve">After injection starts </w:t>
      </w:r>
      <w:r w:rsidR="00ED3A4A" w:rsidRPr="009A0F65">
        <w:rPr>
          <w:rFonts w:ascii="Times New Roman" w:hAnsi="Times New Roman" w:cs="Times New Roman"/>
          <w:sz w:val="24"/>
          <w:szCs w:val="24"/>
        </w:rPr>
        <w:t>observing</w:t>
      </w:r>
      <w:r w:rsidRPr="009A0F65">
        <w:rPr>
          <w:rFonts w:ascii="Times New Roman" w:hAnsi="Times New Roman" w:cs="Times New Roman"/>
          <w:sz w:val="24"/>
          <w:szCs w:val="24"/>
        </w:rPr>
        <w:t xml:space="preserve"> whether coal injection rate in positive or negative, set feeder frequency as per requirement of current deviation. And also valve no 113 should be regulated by observing the HB pressure.</w:t>
      </w:r>
    </w:p>
    <w:p w14:paraId="52CBD468" w14:textId="77777777" w:rsidR="006A5097" w:rsidRPr="009A0F65" w:rsidRDefault="006A5097" w:rsidP="009D5272">
      <w:pPr>
        <w:pStyle w:val="ListParagraph"/>
        <w:numPr>
          <w:ilvl w:val="0"/>
          <w:numId w:val="45"/>
        </w:numPr>
        <w:jc w:val="both"/>
        <w:rPr>
          <w:rFonts w:ascii="Times New Roman" w:hAnsi="Times New Roman" w:cs="Times New Roman"/>
          <w:sz w:val="24"/>
          <w:szCs w:val="24"/>
        </w:rPr>
      </w:pPr>
      <w:r w:rsidRPr="009A0F65">
        <w:rPr>
          <w:rFonts w:ascii="Times New Roman" w:hAnsi="Times New Roman" w:cs="Times New Roman"/>
          <w:sz w:val="24"/>
          <w:szCs w:val="24"/>
        </w:rPr>
        <w:t>Once the injection rate is normalized, ask operator to check whether the coal injection to furnace is proper or not at tuyere platform. If yes then put the injection system in auto mode, if not then adjust the feeding frequency higher or lower. After clearance given by operator put in auto mode.</w:t>
      </w:r>
    </w:p>
    <w:p w14:paraId="70A08A65" w14:textId="77777777" w:rsidR="006A5097" w:rsidRPr="009A0F65" w:rsidRDefault="006A5097" w:rsidP="009D5272">
      <w:pPr>
        <w:pStyle w:val="ListParagraph"/>
        <w:numPr>
          <w:ilvl w:val="0"/>
          <w:numId w:val="45"/>
        </w:numPr>
        <w:jc w:val="both"/>
        <w:rPr>
          <w:rFonts w:ascii="Times New Roman" w:hAnsi="Times New Roman" w:cs="Times New Roman"/>
          <w:sz w:val="24"/>
          <w:szCs w:val="24"/>
        </w:rPr>
      </w:pPr>
      <w:r w:rsidRPr="009A0F65">
        <w:rPr>
          <w:rFonts w:ascii="Times New Roman" w:hAnsi="Times New Roman" w:cs="Times New Roman"/>
          <w:sz w:val="24"/>
          <w:szCs w:val="24"/>
        </w:rPr>
        <w:t>Then on the HBS interlock block, ensure that it is in ON (active) mode always to prevent accident of lance or hose burning.</w:t>
      </w:r>
    </w:p>
    <w:p w14:paraId="59EA451E" w14:textId="77777777" w:rsidR="006A5097" w:rsidRPr="009A0F65" w:rsidRDefault="006A5097" w:rsidP="009D5272">
      <w:pPr>
        <w:pStyle w:val="ListParagraph"/>
        <w:numPr>
          <w:ilvl w:val="0"/>
          <w:numId w:val="45"/>
        </w:numPr>
        <w:jc w:val="both"/>
        <w:rPr>
          <w:rFonts w:ascii="Times New Roman" w:hAnsi="Times New Roman" w:cs="Times New Roman"/>
          <w:sz w:val="24"/>
          <w:szCs w:val="24"/>
        </w:rPr>
      </w:pPr>
      <w:r w:rsidRPr="009A0F65">
        <w:rPr>
          <w:rFonts w:ascii="Times New Roman" w:hAnsi="Times New Roman" w:cs="Times New Roman"/>
          <w:sz w:val="24"/>
          <w:szCs w:val="24"/>
        </w:rPr>
        <w:t xml:space="preserve">At the same time set lower coal quantity to 500 kg and upper coal quantity at 4500 kg so as to ensure uninterrupted PCI during change over to other filled hopper. </w:t>
      </w:r>
    </w:p>
    <w:p w14:paraId="0B6A76A1" w14:textId="77777777" w:rsidR="006A5097" w:rsidRDefault="006A5097" w:rsidP="006A5097">
      <w:pPr>
        <w:pStyle w:val="ListParagraph"/>
        <w:numPr>
          <w:ilvl w:val="0"/>
          <w:numId w:val="45"/>
        </w:numPr>
        <w:jc w:val="both"/>
        <w:rPr>
          <w:rFonts w:ascii="Times New Roman" w:hAnsi="Times New Roman" w:cs="Times New Roman"/>
          <w:sz w:val="24"/>
          <w:szCs w:val="24"/>
        </w:rPr>
      </w:pPr>
      <w:r w:rsidRPr="009A0F65">
        <w:rPr>
          <w:rFonts w:ascii="Times New Roman" w:hAnsi="Times New Roman" w:cs="Times New Roman"/>
          <w:sz w:val="24"/>
          <w:szCs w:val="24"/>
        </w:rPr>
        <w:t>The same process follows for the hopper 3&amp;4 for bf#2 injection.</w:t>
      </w:r>
    </w:p>
    <w:p w14:paraId="0E55B317" w14:textId="77777777" w:rsidR="009D5272" w:rsidRPr="009D5272" w:rsidRDefault="009D5272" w:rsidP="009D5272">
      <w:pPr>
        <w:pStyle w:val="ListParagraph"/>
        <w:ind w:left="1590"/>
        <w:jc w:val="both"/>
        <w:rPr>
          <w:rFonts w:ascii="Times New Roman" w:hAnsi="Times New Roman" w:cs="Times New Roman"/>
          <w:sz w:val="24"/>
          <w:szCs w:val="24"/>
        </w:rPr>
      </w:pPr>
    </w:p>
    <w:p w14:paraId="08C44077" w14:textId="77777777" w:rsidR="006A5097" w:rsidRPr="009A0F65" w:rsidRDefault="006A5097" w:rsidP="006A5097">
      <w:pPr>
        <w:pStyle w:val="ListParagraph"/>
        <w:rPr>
          <w:rFonts w:ascii="Times New Roman" w:hAnsi="Times New Roman" w:cs="Times New Roman"/>
          <w:b/>
          <w:sz w:val="24"/>
          <w:szCs w:val="24"/>
        </w:rPr>
      </w:pPr>
      <w:r w:rsidRPr="009A0F65">
        <w:rPr>
          <w:rFonts w:ascii="Times New Roman" w:hAnsi="Times New Roman" w:cs="Times New Roman"/>
          <w:b/>
          <w:sz w:val="24"/>
          <w:szCs w:val="24"/>
        </w:rPr>
        <w:t>NOTE:</w:t>
      </w:r>
    </w:p>
    <w:p w14:paraId="6BE9D72A" w14:textId="41AC5D0A" w:rsidR="006A5097" w:rsidRPr="009A0F65" w:rsidRDefault="006A5097" w:rsidP="009D5272">
      <w:pPr>
        <w:pStyle w:val="ListParagraph"/>
        <w:rPr>
          <w:rFonts w:ascii="Times New Roman" w:hAnsi="Times New Roman" w:cs="Times New Roman"/>
          <w:sz w:val="24"/>
          <w:szCs w:val="24"/>
        </w:rPr>
      </w:pPr>
      <w:r w:rsidRPr="009A0F65">
        <w:rPr>
          <w:rFonts w:ascii="Times New Roman" w:hAnsi="Times New Roman" w:cs="Times New Roman"/>
          <w:sz w:val="24"/>
          <w:szCs w:val="24"/>
        </w:rPr>
        <w:t xml:space="preserve">All the above should be always operate in auto mode, if in case coal is not injecting in auto mode, then use the manual mode to normalize the injection.  After </w:t>
      </w:r>
      <w:r w:rsidR="00ED3A4A" w:rsidRPr="009A0F65">
        <w:rPr>
          <w:rFonts w:ascii="Times New Roman" w:hAnsi="Times New Roman" w:cs="Times New Roman"/>
          <w:sz w:val="24"/>
          <w:szCs w:val="24"/>
        </w:rPr>
        <w:t>normalizing</w:t>
      </w:r>
      <w:r w:rsidRPr="009A0F65">
        <w:rPr>
          <w:rFonts w:ascii="Times New Roman" w:hAnsi="Times New Roman" w:cs="Times New Roman"/>
          <w:sz w:val="24"/>
          <w:szCs w:val="24"/>
        </w:rPr>
        <w:t xml:space="preserve"> again put in auto mode. </w:t>
      </w:r>
    </w:p>
    <w:p w14:paraId="04F06078" w14:textId="77777777" w:rsidR="006A5097" w:rsidRPr="009A0F65" w:rsidRDefault="006A5097" w:rsidP="006A5097">
      <w:pPr>
        <w:rPr>
          <w:rFonts w:ascii="Times New Roman" w:hAnsi="Times New Roman" w:cs="Times New Roman"/>
          <w:sz w:val="24"/>
          <w:szCs w:val="24"/>
        </w:rPr>
      </w:pPr>
      <w:r w:rsidRPr="009A0F65">
        <w:rPr>
          <w:rFonts w:ascii="Times New Roman" w:hAnsi="Times New Roman" w:cs="Times New Roman"/>
          <w:sz w:val="24"/>
          <w:szCs w:val="24"/>
          <w:u w:val="single"/>
        </w:rPr>
        <w:t>Some important factors to be considered during coal injection &amp; stoppage of injection</w:t>
      </w:r>
      <w:r w:rsidRPr="009A0F65">
        <w:rPr>
          <w:rFonts w:ascii="Times New Roman" w:hAnsi="Times New Roman" w:cs="Times New Roman"/>
          <w:sz w:val="24"/>
          <w:szCs w:val="24"/>
        </w:rPr>
        <w:t>.</w:t>
      </w:r>
    </w:p>
    <w:p w14:paraId="14B198F7" w14:textId="77777777" w:rsidR="006A5097" w:rsidRPr="009A0F65" w:rsidRDefault="006A5097" w:rsidP="006A5097">
      <w:pPr>
        <w:rPr>
          <w:rFonts w:ascii="Times New Roman" w:hAnsi="Times New Roman" w:cs="Times New Roman"/>
          <w:sz w:val="24"/>
          <w:szCs w:val="24"/>
          <w:u w:val="single"/>
        </w:rPr>
      </w:pPr>
      <w:r w:rsidRPr="009A0F65">
        <w:rPr>
          <w:rFonts w:ascii="Times New Roman" w:hAnsi="Times New Roman" w:cs="Times New Roman"/>
          <w:sz w:val="24"/>
          <w:szCs w:val="24"/>
          <w:u w:val="single"/>
        </w:rPr>
        <w:t>During coal injection:</w:t>
      </w:r>
    </w:p>
    <w:p w14:paraId="7C45E623" w14:textId="77777777" w:rsidR="006A5097" w:rsidRPr="009A0F65" w:rsidRDefault="006A5097" w:rsidP="009D5272">
      <w:pPr>
        <w:pStyle w:val="ListParagraph"/>
        <w:numPr>
          <w:ilvl w:val="0"/>
          <w:numId w:val="43"/>
        </w:numPr>
        <w:jc w:val="both"/>
        <w:rPr>
          <w:rFonts w:ascii="Times New Roman" w:hAnsi="Times New Roman" w:cs="Times New Roman"/>
          <w:sz w:val="24"/>
          <w:szCs w:val="24"/>
        </w:rPr>
      </w:pPr>
      <w:r w:rsidRPr="009A0F65">
        <w:rPr>
          <w:rFonts w:ascii="Times New Roman" w:hAnsi="Times New Roman" w:cs="Times New Roman"/>
          <w:sz w:val="24"/>
          <w:szCs w:val="24"/>
        </w:rPr>
        <w:t>Always monitor and supervise the coal injection system from control room.</w:t>
      </w:r>
    </w:p>
    <w:p w14:paraId="209AC594" w14:textId="77777777" w:rsidR="006A5097" w:rsidRPr="009A0F65" w:rsidRDefault="006A5097" w:rsidP="009D5272">
      <w:pPr>
        <w:pStyle w:val="ListParagraph"/>
        <w:numPr>
          <w:ilvl w:val="0"/>
          <w:numId w:val="43"/>
        </w:numPr>
        <w:jc w:val="both"/>
        <w:rPr>
          <w:rFonts w:ascii="Times New Roman" w:hAnsi="Times New Roman" w:cs="Times New Roman"/>
          <w:sz w:val="24"/>
          <w:szCs w:val="24"/>
        </w:rPr>
      </w:pPr>
      <w:r w:rsidRPr="009A0F65">
        <w:rPr>
          <w:rFonts w:ascii="Times New Roman" w:hAnsi="Times New Roman" w:cs="Times New Roman"/>
          <w:sz w:val="24"/>
          <w:szCs w:val="24"/>
        </w:rPr>
        <w:t xml:space="preserve">Ask to operator to check lance position (should be centered) and coal injection status hourly and maintain check list of injection status.   </w:t>
      </w:r>
    </w:p>
    <w:p w14:paraId="6C9A71CA" w14:textId="359D6F73" w:rsidR="006A5097" w:rsidRPr="009A0F65" w:rsidRDefault="006A5097" w:rsidP="009D5272">
      <w:pPr>
        <w:pStyle w:val="ListParagraph"/>
        <w:numPr>
          <w:ilvl w:val="0"/>
          <w:numId w:val="42"/>
        </w:numPr>
        <w:jc w:val="both"/>
        <w:rPr>
          <w:rFonts w:ascii="Times New Roman" w:hAnsi="Times New Roman" w:cs="Times New Roman"/>
          <w:sz w:val="24"/>
          <w:szCs w:val="24"/>
        </w:rPr>
      </w:pPr>
      <w:r w:rsidRPr="009A0F65">
        <w:rPr>
          <w:rFonts w:ascii="Times New Roman" w:hAnsi="Times New Roman" w:cs="Times New Roman"/>
          <w:sz w:val="24"/>
          <w:szCs w:val="24"/>
        </w:rPr>
        <w:t xml:space="preserve">The absence of oxygen and CO gas plays a great role in P.C.I, always ensure that oxygen should be less than 8% or CO should be less than 1 ppm. If gas increased beyond that </w:t>
      </w:r>
      <w:r w:rsidR="00ED3A4A" w:rsidRPr="009A0F65">
        <w:rPr>
          <w:rFonts w:ascii="Times New Roman" w:hAnsi="Times New Roman" w:cs="Times New Roman"/>
          <w:sz w:val="24"/>
          <w:szCs w:val="24"/>
        </w:rPr>
        <w:t>level,</w:t>
      </w:r>
      <w:r w:rsidRPr="009A0F65">
        <w:rPr>
          <w:rFonts w:ascii="Times New Roman" w:hAnsi="Times New Roman" w:cs="Times New Roman"/>
          <w:sz w:val="24"/>
          <w:szCs w:val="24"/>
        </w:rPr>
        <w:t xml:space="preserve"> then there is an accidental valve 601 which will open above 12% of oxygen and 500 ppm of CO gas. </w:t>
      </w:r>
    </w:p>
    <w:p w14:paraId="7C0C46F8" w14:textId="56D369A6" w:rsidR="006A5097" w:rsidRPr="009A0F65" w:rsidRDefault="006A5097" w:rsidP="009D5272">
      <w:pPr>
        <w:pStyle w:val="ListParagraph"/>
        <w:numPr>
          <w:ilvl w:val="0"/>
          <w:numId w:val="42"/>
        </w:numPr>
        <w:jc w:val="both"/>
        <w:rPr>
          <w:rFonts w:ascii="Times New Roman" w:hAnsi="Times New Roman" w:cs="Times New Roman"/>
          <w:sz w:val="24"/>
          <w:szCs w:val="24"/>
        </w:rPr>
      </w:pPr>
      <w:r w:rsidRPr="009A0F65">
        <w:rPr>
          <w:rFonts w:ascii="Times New Roman" w:hAnsi="Times New Roman" w:cs="Times New Roman"/>
          <w:sz w:val="24"/>
          <w:szCs w:val="24"/>
        </w:rPr>
        <w:t xml:space="preserve">If even after opening of valve 601 the gas percentages </w:t>
      </w:r>
      <w:r w:rsidR="00ED3A4A" w:rsidRPr="009A0F65">
        <w:rPr>
          <w:rFonts w:ascii="Times New Roman" w:hAnsi="Times New Roman" w:cs="Times New Roman"/>
          <w:sz w:val="24"/>
          <w:szCs w:val="24"/>
        </w:rPr>
        <w:t>are</w:t>
      </w:r>
      <w:r w:rsidRPr="009A0F65">
        <w:rPr>
          <w:rFonts w:ascii="Times New Roman" w:hAnsi="Times New Roman" w:cs="Times New Roman"/>
          <w:sz w:val="24"/>
          <w:szCs w:val="24"/>
        </w:rPr>
        <w:t xml:space="preserve"> not reducing then open fluidizing valve 602 to dilute the gas.</w:t>
      </w:r>
    </w:p>
    <w:p w14:paraId="7E0B8A35" w14:textId="09EB38C3" w:rsidR="006A5097" w:rsidRPr="009A0F65" w:rsidRDefault="006A5097" w:rsidP="009D5272">
      <w:pPr>
        <w:pStyle w:val="ListParagraph"/>
        <w:numPr>
          <w:ilvl w:val="0"/>
          <w:numId w:val="42"/>
        </w:numPr>
        <w:jc w:val="both"/>
        <w:rPr>
          <w:rFonts w:ascii="Times New Roman" w:hAnsi="Times New Roman" w:cs="Times New Roman"/>
          <w:sz w:val="24"/>
          <w:szCs w:val="24"/>
        </w:rPr>
      </w:pPr>
      <w:r w:rsidRPr="009A0F65">
        <w:rPr>
          <w:rFonts w:ascii="Times New Roman" w:hAnsi="Times New Roman" w:cs="Times New Roman"/>
          <w:sz w:val="24"/>
          <w:szCs w:val="24"/>
        </w:rPr>
        <w:t xml:space="preserve">Always ensure to keep the PCI area clean and dry by regular housekeeping to avoid fire incident. Ensure fire extinguishers in healthy condition &amp; in proper earmarked places as well as the firefighting line should be </w:t>
      </w:r>
      <w:r w:rsidR="00ED3A4A" w:rsidRPr="009A0F65">
        <w:rPr>
          <w:rFonts w:ascii="Times New Roman" w:hAnsi="Times New Roman" w:cs="Times New Roman"/>
          <w:sz w:val="24"/>
          <w:szCs w:val="24"/>
        </w:rPr>
        <w:t>charged,</w:t>
      </w:r>
      <w:r w:rsidRPr="009A0F65">
        <w:rPr>
          <w:rFonts w:ascii="Times New Roman" w:hAnsi="Times New Roman" w:cs="Times New Roman"/>
          <w:sz w:val="24"/>
          <w:szCs w:val="24"/>
        </w:rPr>
        <w:t xml:space="preserve"> and hose pipe and water spray nozzle should be in proper place.</w:t>
      </w:r>
    </w:p>
    <w:p w14:paraId="1BC205AC" w14:textId="77777777" w:rsidR="006A5097" w:rsidRPr="009A0F65" w:rsidRDefault="006A5097" w:rsidP="009D5272">
      <w:pPr>
        <w:pStyle w:val="ListParagraph"/>
        <w:numPr>
          <w:ilvl w:val="0"/>
          <w:numId w:val="42"/>
        </w:numPr>
        <w:jc w:val="both"/>
        <w:rPr>
          <w:rFonts w:ascii="Times New Roman" w:hAnsi="Times New Roman" w:cs="Times New Roman"/>
          <w:sz w:val="24"/>
          <w:szCs w:val="24"/>
        </w:rPr>
      </w:pPr>
      <w:r w:rsidRPr="009A0F65">
        <w:rPr>
          <w:rFonts w:ascii="Times New Roman" w:hAnsi="Times New Roman" w:cs="Times New Roman"/>
          <w:sz w:val="24"/>
          <w:szCs w:val="24"/>
        </w:rPr>
        <w:t>Use nitrogen purging or fluidizing regularly to avoid settlement of coal as well as to decrease the temperatu</w:t>
      </w:r>
      <w:r w:rsidR="00913E22">
        <w:rPr>
          <w:rFonts w:ascii="Times New Roman" w:hAnsi="Times New Roman" w:cs="Times New Roman"/>
          <w:sz w:val="24"/>
          <w:szCs w:val="24"/>
        </w:rPr>
        <w:t>re if it increases more than 60</w:t>
      </w:r>
      <w:r w:rsidRPr="009A0F65">
        <w:rPr>
          <w:rFonts w:ascii="Times New Roman" w:hAnsi="Times New Roman" w:cs="Times New Roman"/>
          <w:sz w:val="24"/>
          <w:szCs w:val="24"/>
        </w:rPr>
        <w:t>ºC in fine coal silo.</w:t>
      </w:r>
    </w:p>
    <w:p w14:paraId="7D60590B" w14:textId="77777777" w:rsidR="00CF6AC2" w:rsidRPr="00CF6AC2" w:rsidRDefault="006A5097" w:rsidP="009D5272">
      <w:pPr>
        <w:pStyle w:val="ListParagraph"/>
        <w:numPr>
          <w:ilvl w:val="0"/>
          <w:numId w:val="42"/>
        </w:numPr>
        <w:jc w:val="both"/>
        <w:rPr>
          <w:rFonts w:ascii="Times New Roman" w:hAnsi="Times New Roman" w:cs="Times New Roman"/>
          <w:sz w:val="24"/>
          <w:szCs w:val="24"/>
        </w:rPr>
      </w:pPr>
      <w:r w:rsidRPr="009A0F65">
        <w:rPr>
          <w:rFonts w:ascii="Times New Roman" w:hAnsi="Times New Roman" w:cs="Times New Roman"/>
          <w:sz w:val="24"/>
          <w:szCs w:val="24"/>
        </w:rPr>
        <w:lastRenderedPageBreak/>
        <w:t>Flush the coal line by nitrogen at distributer by help of three way valve in the case of high injection ra</w:t>
      </w:r>
      <w:r w:rsidR="00CF6AC2">
        <w:rPr>
          <w:rFonts w:ascii="Times New Roman" w:hAnsi="Times New Roman" w:cs="Times New Roman"/>
          <w:sz w:val="24"/>
          <w:szCs w:val="24"/>
        </w:rPr>
        <w:t>te to avoid the coal line choke</w:t>
      </w:r>
      <w:r w:rsidR="00CF6AC2" w:rsidRPr="00CF6AC2">
        <w:rPr>
          <w:rFonts w:ascii="Times New Roman" w:hAnsi="Times New Roman" w:cs="Times New Roman"/>
          <w:sz w:val="24"/>
          <w:szCs w:val="24"/>
        </w:rPr>
        <w:t xml:space="preserve"> </w:t>
      </w:r>
    </w:p>
    <w:p w14:paraId="7444F8B9" w14:textId="77777777" w:rsidR="006A5097" w:rsidRPr="009A0F65" w:rsidRDefault="006A5097" w:rsidP="009D5272">
      <w:pPr>
        <w:pStyle w:val="ListParagraph"/>
        <w:numPr>
          <w:ilvl w:val="0"/>
          <w:numId w:val="42"/>
        </w:numPr>
        <w:jc w:val="both"/>
        <w:rPr>
          <w:rFonts w:ascii="Times New Roman" w:hAnsi="Times New Roman" w:cs="Times New Roman"/>
          <w:sz w:val="24"/>
          <w:szCs w:val="24"/>
        </w:rPr>
      </w:pPr>
      <w:r w:rsidRPr="009A0F65">
        <w:rPr>
          <w:rFonts w:ascii="Times New Roman" w:hAnsi="Times New Roman" w:cs="Times New Roman"/>
          <w:sz w:val="24"/>
          <w:szCs w:val="24"/>
        </w:rPr>
        <w:t>Maintain coal conveying line tempera</w:t>
      </w:r>
      <w:r w:rsidR="00913E22">
        <w:rPr>
          <w:rFonts w:ascii="Times New Roman" w:hAnsi="Times New Roman" w:cs="Times New Roman"/>
          <w:sz w:val="24"/>
          <w:szCs w:val="24"/>
        </w:rPr>
        <w:t>ture 30</w:t>
      </w:r>
      <w:r w:rsidRPr="009A0F65">
        <w:rPr>
          <w:rFonts w:ascii="Times New Roman" w:hAnsi="Times New Roman" w:cs="Times New Roman"/>
          <w:sz w:val="24"/>
          <w:szCs w:val="24"/>
        </w:rPr>
        <w:t>ºC and above to avoid coal line jam.</w:t>
      </w:r>
    </w:p>
    <w:p w14:paraId="1506C99F" w14:textId="77777777" w:rsidR="006A5097" w:rsidRPr="009A0F65" w:rsidRDefault="006A5097" w:rsidP="009D5272">
      <w:pPr>
        <w:pStyle w:val="ListParagraph"/>
        <w:numPr>
          <w:ilvl w:val="0"/>
          <w:numId w:val="42"/>
        </w:numPr>
        <w:jc w:val="both"/>
        <w:rPr>
          <w:rFonts w:ascii="Times New Roman" w:hAnsi="Times New Roman" w:cs="Times New Roman"/>
          <w:sz w:val="24"/>
          <w:szCs w:val="24"/>
        </w:rPr>
      </w:pPr>
      <w:r w:rsidRPr="009A0F65">
        <w:rPr>
          <w:rFonts w:ascii="Times New Roman" w:hAnsi="Times New Roman" w:cs="Times New Roman"/>
          <w:sz w:val="24"/>
          <w:szCs w:val="24"/>
        </w:rPr>
        <w:t xml:space="preserve">Maintain conveying line flow min 500 by observing FT402, if not, then regulate the regulating valve V113 for BF-1 and V313 for BF-2. </w:t>
      </w:r>
    </w:p>
    <w:p w14:paraId="40718857" w14:textId="77777777" w:rsidR="006A5097" w:rsidRPr="009A0F65" w:rsidRDefault="006A5097" w:rsidP="009D5272">
      <w:pPr>
        <w:pStyle w:val="ListParagraph"/>
        <w:numPr>
          <w:ilvl w:val="0"/>
          <w:numId w:val="42"/>
        </w:numPr>
        <w:jc w:val="both"/>
        <w:rPr>
          <w:rFonts w:ascii="Times New Roman" w:hAnsi="Times New Roman" w:cs="Times New Roman"/>
          <w:sz w:val="24"/>
          <w:szCs w:val="24"/>
        </w:rPr>
      </w:pPr>
      <w:r w:rsidRPr="009A0F65">
        <w:rPr>
          <w:rFonts w:ascii="Times New Roman" w:hAnsi="Times New Roman" w:cs="Times New Roman"/>
          <w:sz w:val="24"/>
          <w:szCs w:val="24"/>
        </w:rPr>
        <w:t>Clean conveying line filter regularly to avoid coal injection disturbance in both the furnaces.</w:t>
      </w:r>
    </w:p>
    <w:p w14:paraId="5E88588E" w14:textId="77777777" w:rsidR="006A5097" w:rsidRDefault="006A5097" w:rsidP="006A5097">
      <w:pPr>
        <w:rPr>
          <w:rFonts w:ascii="Times New Roman" w:hAnsi="Times New Roman" w:cs="Times New Roman"/>
          <w:sz w:val="24"/>
          <w:szCs w:val="24"/>
          <w:u w:val="single"/>
        </w:rPr>
      </w:pPr>
      <w:r w:rsidRPr="009A0F65">
        <w:rPr>
          <w:rFonts w:ascii="Times New Roman" w:hAnsi="Times New Roman" w:cs="Times New Roman"/>
          <w:sz w:val="24"/>
          <w:szCs w:val="24"/>
          <w:u w:val="single"/>
        </w:rPr>
        <w:t>During stoppage of coal injection:</w:t>
      </w:r>
    </w:p>
    <w:p w14:paraId="2FBA2F75" w14:textId="77777777" w:rsidR="009E1073" w:rsidRDefault="009E1073" w:rsidP="009D5272">
      <w:pPr>
        <w:pStyle w:val="ListParagraph"/>
        <w:numPr>
          <w:ilvl w:val="0"/>
          <w:numId w:val="46"/>
        </w:numPr>
        <w:jc w:val="both"/>
        <w:rPr>
          <w:rFonts w:ascii="Times New Roman" w:hAnsi="Times New Roman" w:cs="Times New Roman"/>
          <w:sz w:val="24"/>
          <w:szCs w:val="24"/>
        </w:rPr>
      </w:pPr>
      <w:r w:rsidRPr="009E1073">
        <w:rPr>
          <w:rFonts w:ascii="Times New Roman" w:hAnsi="Times New Roman" w:cs="Times New Roman"/>
          <w:sz w:val="24"/>
          <w:szCs w:val="24"/>
        </w:rPr>
        <w:t xml:space="preserve">Minor </w:t>
      </w:r>
      <w:r>
        <w:rPr>
          <w:rFonts w:ascii="Times New Roman" w:hAnsi="Times New Roman" w:cs="Times New Roman"/>
          <w:sz w:val="24"/>
          <w:szCs w:val="24"/>
        </w:rPr>
        <w:t>PCI leakages in particular lance / line can be attended by clamping if possible. Stop PCI in particular lance, flush lance with nitrogen and take out the lance for attending leakages.</w:t>
      </w:r>
    </w:p>
    <w:p w14:paraId="14BB5640" w14:textId="0788EA3D" w:rsidR="006A5097" w:rsidRPr="009A0F65" w:rsidRDefault="006A5097" w:rsidP="009D5272">
      <w:pPr>
        <w:pStyle w:val="ListParagraph"/>
        <w:numPr>
          <w:ilvl w:val="0"/>
          <w:numId w:val="44"/>
        </w:numPr>
        <w:jc w:val="both"/>
        <w:rPr>
          <w:rFonts w:ascii="Times New Roman" w:hAnsi="Times New Roman" w:cs="Times New Roman"/>
          <w:sz w:val="24"/>
          <w:szCs w:val="24"/>
        </w:rPr>
      </w:pPr>
      <w:r w:rsidRPr="009A0F65">
        <w:rPr>
          <w:rFonts w:ascii="Times New Roman" w:hAnsi="Times New Roman" w:cs="Times New Roman"/>
          <w:sz w:val="24"/>
          <w:szCs w:val="24"/>
        </w:rPr>
        <w:t>Always ensure that whenever furnace is cleared after shutdown, for startup, irrespective of whether the PCI will be started immediately or after certain duration, all lances should be inserted and compressed air or nitrogen to be supplied to avoid the lance port getting choked by slag or metal.</w:t>
      </w:r>
    </w:p>
    <w:p w14:paraId="71E8984F" w14:textId="1CF6E185" w:rsidR="006A5097" w:rsidRPr="009A0F65" w:rsidRDefault="006A5097" w:rsidP="009D5272">
      <w:pPr>
        <w:pStyle w:val="ListParagraph"/>
        <w:numPr>
          <w:ilvl w:val="0"/>
          <w:numId w:val="44"/>
        </w:numPr>
        <w:jc w:val="both"/>
        <w:rPr>
          <w:rFonts w:ascii="Times New Roman" w:hAnsi="Times New Roman" w:cs="Times New Roman"/>
          <w:sz w:val="24"/>
          <w:szCs w:val="24"/>
        </w:rPr>
      </w:pPr>
      <w:r w:rsidRPr="009A0F65">
        <w:rPr>
          <w:rFonts w:ascii="Times New Roman" w:hAnsi="Times New Roman" w:cs="Times New Roman"/>
          <w:sz w:val="24"/>
          <w:szCs w:val="24"/>
        </w:rPr>
        <w:t xml:space="preserve">In the case of long term </w:t>
      </w:r>
      <w:r w:rsidR="00ED3A4A" w:rsidRPr="009A0F65">
        <w:rPr>
          <w:rFonts w:ascii="Times New Roman" w:hAnsi="Times New Roman" w:cs="Times New Roman"/>
          <w:sz w:val="24"/>
          <w:szCs w:val="24"/>
        </w:rPr>
        <w:t>shutdown,</w:t>
      </w:r>
      <w:r w:rsidRPr="009A0F65">
        <w:rPr>
          <w:rFonts w:ascii="Times New Roman" w:hAnsi="Times New Roman" w:cs="Times New Roman"/>
          <w:sz w:val="24"/>
          <w:szCs w:val="24"/>
        </w:rPr>
        <w:t xml:space="preserve"> the coal should be recirculate from fine coal silo     </w:t>
      </w:r>
      <w:r w:rsidR="009D5272">
        <w:rPr>
          <w:rFonts w:ascii="Times New Roman" w:hAnsi="Times New Roman" w:cs="Times New Roman"/>
          <w:sz w:val="24"/>
          <w:szCs w:val="24"/>
        </w:rPr>
        <w:t xml:space="preserve">  hopper then from hopper </w:t>
      </w:r>
      <w:r w:rsidRPr="009A0F65">
        <w:rPr>
          <w:rFonts w:ascii="Times New Roman" w:hAnsi="Times New Roman" w:cs="Times New Roman"/>
          <w:sz w:val="24"/>
          <w:szCs w:val="24"/>
        </w:rPr>
        <w:t>fine coal silo by the help of recirculating line.</w:t>
      </w:r>
    </w:p>
    <w:p w14:paraId="0327FE59" w14:textId="77777777" w:rsidR="006A5097" w:rsidRPr="009A0F65" w:rsidRDefault="006A5097" w:rsidP="009D5272">
      <w:pPr>
        <w:pStyle w:val="ListParagraph"/>
        <w:numPr>
          <w:ilvl w:val="0"/>
          <w:numId w:val="44"/>
        </w:numPr>
        <w:jc w:val="both"/>
        <w:rPr>
          <w:rFonts w:ascii="Times New Roman" w:hAnsi="Times New Roman" w:cs="Times New Roman"/>
          <w:sz w:val="24"/>
          <w:szCs w:val="24"/>
        </w:rPr>
      </w:pPr>
      <w:r w:rsidRPr="009A0F65">
        <w:rPr>
          <w:rFonts w:ascii="Times New Roman" w:hAnsi="Times New Roman" w:cs="Times New Roman"/>
          <w:sz w:val="24"/>
          <w:szCs w:val="24"/>
        </w:rPr>
        <w:t xml:space="preserve">If temperatures </w:t>
      </w:r>
      <w:r w:rsidR="009D5272">
        <w:rPr>
          <w:rFonts w:ascii="Times New Roman" w:hAnsi="Times New Roman" w:cs="Times New Roman"/>
          <w:sz w:val="24"/>
          <w:szCs w:val="24"/>
        </w:rPr>
        <w:t>of fine coal silo drop below 40</w:t>
      </w:r>
      <w:r w:rsidRPr="009A0F65">
        <w:rPr>
          <w:rFonts w:ascii="Times New Roman" w:hAnsi="Times New Roman" w:cs="Times New Roman"/>
          <w:sz w:val="24"/>
          <w:szCs w:val="24"/>
        </w:rPr>
        <w:t>ºC then heater should open automatica</w:t>
      </w:r>
      <w:r w:rsidR="009D5272">
        <w:rPr>
          <w:rFonts w:ascii="Times New Roman" w:hAnsi="Times New Roman" w:cs="Times New Roman"/>
          <w:sz w:val="24"/>
          <w:szCs w:val="24"/>
        </w:rPr>
        <w:t>lly and close when raises to 45</w:t>
      </w:r>
      <w:r w:rsidRPr="009A0F65">
        <w:rPr>
          <w:rFonts w:ascii="Times New Roman" w:hAnsi="Times New Roman" w:cs="Times New Roman"/>
          <w:sz w:val="24"/>
          <w:szCs w:val="24"/>
        </w:rPr>
        <w:t>ºC.</w:t>
      </w:r>
    </w:p>
    <w:p w14:paraId="30554252" w14:textId="77777777" w:rsidR="006A5097" w:rsidRPr="009A0F65" w:rsidRDefault="006A5097" w:rsidP="006A5097">
      <w:pPr>
        <w:rPr>
          <w:rFonts w:ascii="Times New Roman" w:hAnsi="Times New Roman" w:cs="Times New Roman"/>
          <w:sz w:val="24"/>
          <w:szCs w:val="24"/>
        </w:rPr>
      </w:pPr>
      <w:r w:rsidRPr="009A0F65">
        <w:rPr>
          <w:rFonts w:ascii="Times New Roman" w:hAnsi="Times New Roman" w:cs="Times New Roman"/>
          <w:noProof/>
          <w:sz w:val="24"/>
          <w:szCs w:val="24"/>
        </w:rPr>
        <w:drawing>
          <wp:inline distT="0" distB="0" distL="0" distR="0" wp14:anchorId="3FFB5CA9" wp14:editId="291E8C93">
            <wp:extent cx="6257290" cy="3582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57290" cy="3582670"/>
                    </a:xfrm>
                    <a:prstGeom prst="rect">
                      <a:avLst/>
                    </a:prstGeom>
                    <a:noFill/>
                    <a:ln>
                      <a:noFill/>
                    </a:ln>
                  </pic:spPr>
                </pic:pic>
              </a:graphicData>
            </a:graphic>
          </wp:inline>
        </w:drawing>
      </w:r>
    </w:p>
    <w:p w14:paraId="51DE2127" w14:textId="77777777" w:rsidR="006A5097" w:rsidRPr="009A0F65" w:rsidRDefault="006A5097" w:rsidP="006A5097">
      <w:pPr>
        <w:rPr>
          <w:rFonts w:ascii="Times New Roman" w:hAnsi="Times New Roman" w:cs="Times New Roman"/>
          <w:sz w:val="24"/>
          <w:szCs w:val="24"/>
        </w:rPr>
      </w:pPr>
      <w:r w:rsidRPr="009A0F65">
        <w:rPr>
          <w:rFonts w:ascii="Times New Roman" w:hAnsi="Times New Roman" w:cs="Times New Roman"/>
          <w:noProof/>
          <w:sz w:val="24"/>
          <w:szCs w:val="24"/>
        </w:rPr>
        <w:lastRenderedPageBreak/>
        <w:drawing>
          <wp:inline distT="0" distB="0" distL="0" distR="0" wp14:anchorId="14039A54" wp14:editId="69444175">
            <wp:extent cx="6309360" cy="3566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9360" cy="3566160"/>
                    </a:xfrm>
                    <a:prstGeom prst="rect">
                      <a:avLst/>
                    </a:prstGeom>
                    <a:noFill/>
                    <a:ln>
                      <a:noFill/>
                    </a:ln>
                  </pic:spPr>
                </pic:pic>
              </a:graphicData>
            </a:graphic>
          </wp:inline>
        </w:drawing>
      </w:r>
    </w:p>
    <w:p w14:paraId="51AAAC16" w14:textId="77777777" w:rsidR="006A5097" w:rsidRPr="009A0F65" w:rsidRDefault="006A5097" w:rsidP="006A5097">
      <w:pPr>
        <w:rPr>
          <w:rFonts w:ascii="Times New Roman" w:hAnsi="Times New Roman" w:cs="Times New Roman"/>
          <w:sz w:val="28"/>
          <w:szCs w:val="28"/>
        </w:rPr>
      </w:pPr>
    </w:p>
    <w:p w14:paraId="1B989672" w14:textId="77777777" w:rsidR="006A5097" w:rsidRPr="009A0F65" w:rsidRDefault="006A5097" w:rsidP="006A5097">
      <w:pPr>
        <w:rPr>
          <w:rFonts w:ascii="Times New Roman" w:hAnsi="Times New Roman" w:cs="Times New Roman"/>
          <w:sz w:val="28"/>
          <w:szCs w:val="28"/>
        </w:rPr>
      </w:pPr>
      <w:r w:rsidRPr="009A0F65">
        <w:rPr>
          <w:rFonts w:ascii="Times New Roman" w:hAnsi="Times New Roman" w:cs="Times New Roman"/>
          <w:noProof/>
          <w:sz w:val="28"/>
          <w:szCs w:val="28"/>
        </w:rPr>
        <w:drawing>
          <wp:inline distT="0" distB="0" distL="0" distR="0" wp14:anchorId="7A902780" wp14:editId="07485F53">
            <wp:extent cx="6343650" cy="3532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43650" cy="3532898"/>
                    </a:xfrm>
                    <a:prstGeom prst="rect">
                      <a:avLst/>
                    </a:prstGeom>
                    <a:noFill/>
                    <a:ln>
                      <a:noFill/>
                    </a:ln>
                  </pic:spPr>
                </pic:pic>
              </a:graphicData>
            </a:graphic>
          </wp:inline>
        </w:drawing>
      </w:r>
    </w:p>
    <w:p w14:paraId="47D04DB5" w14:textId="77777777" w:rsidR="006A5097" w:rsidRPr="009A0F65" w:rsidRDefault="006A5097" w:rsidP="006A5097">
      <w:pPr>
        <w:rPr>
          <w:rFonts w:ascii="Times New Roman" w:hAnsi="Times New Roman" w:cs="Times New Roman"/>
          <w:sz w:val="28"/>
          <w:szCs w:val="28"/>
        </w:rPr>
      </w:pPr>
      <w:r w:rsidRPr="009A0F65">
        <w:rPr>
          <w:rFonts w:ascii="Times New Roman" w:hAnsi="Times New Roman" w:cs="Times New Roman"/>
          <w:noProof/>
        </w:rPr>
        <w:lastRenderedPageBreak/>
        <w:drawing>
          <wp:inline distT="0" distB="0" distL="0" distR="0" wp14:anchorId="7E7DB682" wp14:editId="37CFA4BE">
            <wp:extent cx="6343650" cy="4513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43650" cy="4513580"/>
                    </a:xfrm>
                    <a:prstGeom prst="rect">
                      <a:avLst/>
                    </a:prstGeom>
                  </pic:spPr>
                </pic:pic>
              </a:graphicData>
            </a:graphic>
          </wp:inline>
        </w:drawing>
      </w:r>
    </w:p>
    <w:p w14:paraId="1D41FEBC" w14:textId="77777777" w:rsidR="006A5097" w:rsidRPr="009A0F65" w:rsidRDefault="006A5097" w:rsidP="006A5097">
      <w:pPr>
        <w:rPr>
          <w:rFonts w:ascii="Times New Roman" w:hAnsi="Times New Roman" w:cs="Times New Roman"/>
          <w:sz w:val="28"/>
          <w:szCs w:val="28"/>
        </w:rPr>
      </w:pPr>
      <w:r w:rsidRPr="009A0F65">
        <w:rPr>
          <w:rFonts w:ascii="Times New Roman" w:hAnsi="Times New Roman" w:cs="Times New Roman"/>
          <w:noProof/>
        </w:rPr>
        <w:drawing>
          <wp:inline distT="0" distB="0" distL="0" distR="0" wp14:anchorId="33EFEF41" wp14:editId="16BA6F7A">
            <wp:extent cx="5819775" cy="37452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25883" cy="3749210"/>
                    </a:xfrm>
                    <a:prstGeom prst="rect">
                      <a:avLst/>
                    </a:prstGeom>
                  </pic:spPr>
                </pic:pic>
              </a:graphicData>
            </a:graphic>
          </wp:inline>
        </w:drawing>
      </w:r>
    </w:p>
    <w:p w14:paraId="07D62DF2" w14:textId="77777777" w:rsidR="006A5097" w:rsidRPr="009A0F65" w:rsidRDefault="006A5097" w:rsidP="00DD3AEE">
      <w:pPr>
        <w:rPr>
          <w:rFonts w:ascii="Times New Roman" w:hAnsi="Times New Roman" w:cs="Times New Roman"/>
          <w:b/>
          <w:sz w:val="24"/>
          <w:szCs w:val="24"/>
        </w:rPr>
      </w:pPr>
    </w:p>
    <w:tbl>
      <w:tblPr>
        <w:tblStyle w:val="TableGrid4"/>
        <w:tblW w:w="9464" w:type="dxa"/>
        <w:tblLook w:val="04A0" w:firstRow="1" w:lastRow="0" w:firstColumn="1" w:lastColumn="0" w:noHBand="0" w:noVBand="1"/>
      </w:tblPr>
      <w:tblGrid>
        <w:gridCol w:w="3438"/>
        <w:gridCol w:w="2766"/>
        <w:gridCol w:w="3260"/>
      </w:tblGrid>
      <w:tr w:rsidR="00B834FB" w:rsidRPr="009A0F65" w14:paraId="22D60145" w14:textId="77777777" w:rsidTr="00367836">
        <w:trPr>
          <w:trHeight w:val="500"/>
        </w:trPr>
        <w:tc>
          <w:tcPr>
            <w:tcW w:w="3438" w:type="dxa"/>
          </w:tcPr>
          <w:p w14:paraId="3EAD4081" w14:textId="77777777" w:rsidR="00B834FB" w:rsidRPr="009A0F65" w:rsidRDefault="00B834FB" w:rsidP="0010034B">
            <w:pPr>
              <w:rPr>
                <w:rFonts w:ascii="Times New Roman" w:hAnsi="Times New Roman" w:cs="Times New Roman"/>
                <w:b/>
              </w:rPr>
            </w:pPr>
            <w:r w:rsidRPr="009A0F65">
              <w:rPr>
                <w:rFonts w:ascii="Times New Roman" w:hAnsi="Times New Roman" w:cs="Times New Roman"/>
                <w:b/>
              </w:rPr>
              <w:t xml:space="preserve">Prepared By: </w:t>
            </w:r>
          </w:p>
          <w:p w14:paraId="1790796B" w14:textId="77777777" w:rsidR="00B834FB" w:rsidRPr="009A0F65" w:rsidRDefault="00367836" w:rsidP="003A197F">
            <w:pPr>
              <w:rPr>
                <w:rFonts w:ascii="Times New Roman" w:hAnsi="Times New Roman" w:cs="Times New Roman"/>
              </w:rPr>
            </w:pPr>
            <w:r w:rsidRPr="009A0F65">
              <w:rPr>
                <w:rFonts w:ascii="Times New Roman" w:hAnsi="Times New Roman" w:cs="Times New Roman"/>
              </w:rPr>
              <w:t xml:space="preserve">Head – </w:t>
            </w:r>
            <w:r w:rsidR="003A197F" w:rsidRPr="009A0F65">
              <w:rPr>
                <w:rFonts w:ascii="Times New Roman" w:hAnsi="Times New Roman" w:cs="Times New Roman"/>
              </w:rPr>
              <w:t>Process Control PID</w:t>
            </w:r>
          </w:p>
        </w:tc>
        <w:tc>
          <w:tcPr>
            <w:tcW w:w="2766" w:type="dxa"/>
          </w:tcPr>
          <w:p w14:paraId="1C8ECE92" w14:textId="77777777" w:rsidR="00B834FB" w:rsidRPr="009A0F65" w:rsidRDefault="00B834FB" w:rsidP="0010034B">
            <w:pPr>
              <w:rPr>
                <w:rFonts w:ascii="Times New Roman" w:hAnsi="Times New Roman" w:cs="Times New Roman"/>
                <w:b/>
              </w:rPr>
            </w:pPr>
            <w:r w:rsidRPr="009A0F65">
              <w:rPr>
                <w:rFonts w:ascii="Times New Roman" w:hAnsi="Times New Roman" w:cs="Times New Roman"/>
                <w:b/>
              </w:rPr>
              <w:t xml:space="preserve">Reviewed &amp; Issued By: </w:t>
            </w:r>
          </w:p>
          <w:p w14:paraId="2D978291" w14:textId="77777777" w:rsidR="00B834FB" w:rsidRPr="009A0F65" w:rsidRDefault="00B834FB" w:rsidP="0010034B">
            <w:pPr>
              <w:rPr>
                <w:rFonts w:ascii="Times New Roman" w:hAnsi="Times New Roman" w:cs="Times New Roman"/>
              </w:rPr>
            </w:pPr>
            <w:r w:rsidRPr="009A0F65">
              <w:rPr>
                <w:rFonts w:ascii="Times New Roman" w:hAnsi="Times New Roman" w:cs="Times New Roman"/>
              </w:rPr>
              <w:t>Management Representative</w:t>
            </w:r>
          </w:p>
        </w:tc>
        <w:tc>
          <w:tcPr>
            <w:tcW w:w="3260" w:type="dxa"/>
          </w:tcPr>
          <w:p w14:paraId="2878D21D" w14:textId="77777777" w:rsidR="00B834FB" w:rsidRPr="009A0F65" w:rsidRDefault="00B834FB" w:rsidP="0010034B">
            <w:pPr>
              <w:rPr>
                <w:rFonts w:ascii="Times New Roman" w:hAnsi="Times New Roman" w:cs="Times New Roman"/>
                <w:b/>
              </w:rPr>
            </w:pPr>
            <w:r w:rsidRPr="009A0F65">
              <w:rPr>
                <w:rFonts w:ascii="Times New Roman" w:hAnsi="Times New Roman" w:cs="Times New Roman"/>
                <w:b/>
              </w:rPr>
              <w:t xml:space="preserve">Approved By: </w:t>
            </w:r>
          </w:p>
          <w:p w14:paraId="3E21696B" w14:textId="77777777" w:rsidR="00B834FB" w:rsidRPr="009A0F65" w:rsidRDefault="00367836" w:rsidP="003A197F">
            <w:pPr>
              <w:rPr>
                <w:rFonts w:ascii="Times New Roman" w:hAnsi="Times New Roman" w:cs="Times New Roman"/>
              </w:rPr>
            </w:pPr>
            <w:r w:rsidRPr="009A0F65">
              <w:rPr>
                <w:rFonts w:ascii="Times New Roman" w:hAnsi="Times New Roman" w:cs="Times New Roman"/>
              </w:rPr>
              <w:t xml:space="preserve">Head – </w:t>
            </w:r>
            <w:r w:rsidR="003A197F" w:rsidRPr="009A0F65">
              <w:rPr>
                <w:rFonts w:ascii="Times New Roman" w:hAnsi="Times New Roman" w:cs="Times New Roman"/>
              </w:rPr>
              <w:t>Head Pig Iron Division</w:t>
            </w:r>
          </w:p>
        </w:tc>
      </w:tr>
      <w:tr w:rsidR="00B834FB" w:rsidRPr="009A0F65" w14:paraId="3A453E26" w14:textId="77777777" w:rsidTr="00367836">
        <w:trPr>
          <w:trHeight w:val="1036"/>
        </w:trPr>
        <w:tc>
          <w:tcPr>
            <w:tcW w:w="3438" w:type="dxa"/>
          </w:tcPr>
          <w:p w14:paraId="06FB6DEA" w14:textId="77777777" w:rsidR="00B834FB" w:rsidRPr="009A0F65" w:rsidRDefault="00B834FB" w:rsidP="0010034B">
            <w:pPr>
              <w:rPr>
                <w:rFonts w:ascii="Times New Roman" w:hAnsi="Times New Roman" w:cs="Times New Roman"/>
                <w:b/>
              </w:rPr>
            </w:pPr>
            <w:r w:rsidRPr="009A0F65">
              <w:rPr>
                <w:rFonts w:ascii="Times New Roman" w:hAnsi="Times New Roman" w:cs="Times New Roman"/>
                <w:b/>
              </w:rPr>
              <w:t>Signature:</w:t>
            </w:r>
          </w:p>
          <w:p w14:paraId="76B4662C" w14:textId="77777777" w:rsidR="00B834FB" w:rsidRPr="009A0F65" w:rsidRDefault="00B834FB" w:rsidP="0010034B">
            <w:pPr>
              <w:rPr>
                <w:rFonts w:ascii="Times New Roman" w:hAnsi="Times New Roman" w:cs="Times New Roman"/>
                <w:b/>
              </w:rPr>
            </w:pPr>
          </w:p>
          <w:p w14:paraId="01C0A0B9" w14:textId="77777777" w:rsidR="00B834FB" w:rsidRPr="009A0F65" w:rsidRDefault="00B834FB" w:rsidP="0010034B">
            <w:pPr>
              <w:rPr>
                <w:rFonts w:ascii="Times New Roman" w:hAnsi="Times New Roman" w:cs="Times New Roman"/>
                <w:b/>
              </w:rPr>
            </w:pPr>
          </w:p>
          <w:p w14:paraId="55E27AB3" w14:textId="77777777" w:rsidR="00B834FB" w:rsidRPr="009A0F65" w:rsidRDefault="00B834FB" w:rsidP="0010034B">
            <w:pPr>
              <w:rPr>
                <w:rFonts w:ascii="Times New Roman" w:hAnsi="Times New Roman" w:cs="Times New Roman"/>
                <w:b/>
              </w:rPr>
            </w:pPr>
          </w:p>
          <w:p w14:paraId="6C8A0649" w14:textId="77777777" w:rsidR="00B834FB" w:rsidRPr="009A0F65" w:rsidRDefault="00B834FB" w:rsidP="0010034B">
            <w:pPr>
              <w:rPr>
                <w:rFonts w:ascii="Times New Roman" w:hAnsi="Times New Roman" w:cs="Times New Roman"/>
                <w:b/>
              </w:rPr>
            </w:pPr>
          </w:p>
        </w:tc>
        <w:tc>
          <w:tcPr>
            <w:tcW w:w="2766" w:type="dxa"/>
          </w:tcPr>
          <w:p w14:paraId="06200686" w14:textId="77777777" w:rsidR="00B834FB" w:rsidRPr="009A0F65" w:rsidRDefault="00B834FB" w:rsidP="0010034B">
            <w:pPr>
              <w:rPr>
                <w:rFonts w:ascii="Times New Roman" w:hAnsi="Times New Roman" w:cs="Times New Roman"/>
                <w:b/>
              </w:rPr>
            </w:pPr>
            <w:r w:rsidRPr="009A0F65">
              <w:rPr>
                <w:rFonts w:ascii="Times New Roman" w:hAnsi="Times New Roman" w:cs="Times New Roman"/>
                <w:b/>
              </w:rPr>
              <w:t>Signature:</w:t>
            </w:r>
          </w:p>
          <w:p w14:paraId="15A6FAA7" w14:textId="77777777" w:rsidR="00B834FB" w:rsidRPr="009A0F65" w:rsidRDefault="00B834FB" w:rsidP="0010034B">
            <w:pPr>
              <w:rPr>
                <w:rFonts w:ascii="Times New Roman" w:hAnsi="Times New Roman" w:cs="Times New Roman"/>
                <w:b/>
              </w:rPr>
            </w:pPr>
          </w:p>
          <w:p w14:paraId="41EAA672" w14:textId="77777777" w:rsidR="00B834FB" w:rsidRPr="009A0F65" w:rsidRDefault="00B834FB" w:rsidP="0010034B">
            <w:pPr>
              <w:rPr>
                <w:rFonts w:ascii="Times New Roman" w:hAnsi="Times New Roman" w:cs="Times New Roman"/>
                <w:b/>
              </w:rPr>
            </w:pPr>
          </w:p>
          <w:p w14:paraId="62002BB8" w14:textId="77777777" w:rsidR="00B834FB" w:rsidRPr="009A0F65" w:rsidRDefault="00B834FB" w:rsidP="0010034B">
            <w:pPr>
              <w:rPr>
                <w:rFonts w:ascii="Times New Roman" w:hAnsi="Times New Roman" w:cs="Times New Roman"/>
                <w:b/>
              </w:rPr>
            </w:pPr>
          </w:p>
        </w:tc>
        <w:tc>
          <w:tcPr>
            <w:tcW w:w="3260" w:type="dxa"/>
          </w:tcPr>
          <w:p w14:paraId="3B9A168C" w14:textId="77777777" w:rsidR="00B834FB" w:rsidRPr="009A0F65" w:rsidRDefault="00B834FB" w:rsidP="0010034B">
            <w:pPr>
              <w:rPr>
                <w:rFonts w:ascii="Times New Roman" w:hAnsi="Times New Roman" w:cs="Times New Roman"/>
                <w:b/>
              </w:rPr>
            </w:pPr>
            <w:r w:rsidRPr="009A0F65">
              <w:rPr>
                <w:rFonts w:ascii="Times New Roman" w:hAnsi="Times New Roman" w:cs="Times New Roman"/>
                <w:b/>
              </w:rPr>
              <w:t>Signature:</w:t>
            </w:r>
          </w:p>
          <w:p w14:paraId="215FD77F" w14:textId="77777777" w:rsidR="00B834FB" w:rsidRPr="009A0F65" w:rsidRDefault="00B834FB" w:rsidP="0010034B">
            <w:pPr>
              <w:rPr>
                <w:rFonts w:ascii="Times New Roman" w:hAnsi="Times New Roman" w:cs="Times New Roman"/>
                <w:b/>
              </w:rPr>
            </w:pPr>
          </w:p>
          <w:p w14:paraId="74DAE66B" w14:textId="77777777" w:rsidR="00B834FB" w:rsidRPr="009A0F65" w:rsidRDefault="00B834FB" w:rsidP="0010034B">
            <w:pPr>
              <w:rPr>
                <w:rFonts w:ascii="Times New Roman" w:hAnsi="Times New Roman" w:cs="Times New Roman"/>
                <w:b/>
              </w:rPr>
            </w:pPr>
          </w:p>
          <w:p w14:paraId="0CC69B6C" w14:textId="77777777" w:rsidR="00B834FB" w:rsidRPr="009A0F65" w:rsidRDefault="00B834FB" w:rsidP="0010034B">
            <w:pPr>
              <w:rPr>
                <w:rFonts w:ascii="Times New Roman" w:hAnsi="Times New Roman" w:cs="Times New Roman"/>
                <w:b/>
              </w:rPr>
            </w:pPr>
          </w:p>
        </w:tc>
      </w:tr>
      <w:tr w:rsidR="00B834FB" w:rsidRPr="009A0F65" w14:paraId="77DDC589" w14:textId="77777777" w:rsidTr="00367836">
        <w:trPr>
          <w:trHeight w:val="98"/>
        </w:trPr>
        <w:tc>
          <w:tcPr>
            <w:tcW w:w="3438" w:type="dxa"/>
          </w:tcPr>
          <w:p w14:paraId="0D6E0F53" w14:textId="4F447CFA" w:rsidR="00B834FB" w:rsidRPr="009A0F65" w:rsidRDefault="00B834FB" w:rsidP="00C52DD9">
            <w:pPr>
              <w:rPr>
                <w:rFonts w:ascii="Times New Roman" w:hAnsi="Times New Roman" w:cs="Times New Roman"/>
                <w:b/>
              </w:rPr>
            </w:pPr>
            <w:r w:rsidRPr="009A0F65">
              <w:rPr>
                <w:rFonts w:ascii="Times New Roman" w:hAnsi="Times New Roman" w:cs="Times New Roman"/>
                <w:b/>
              </w:rPr>
              <w:t>Date:</w:t>
            </w:r>
            <w:r w:rsidR="0062367E" w:rsidRPr="009A0F65">
              <w:rPr>
                <w:rFonts w:ascii="Times New Roman" w:hAnsi="Times New Roman" w:cs="Times New Roman"/>
                <w:b/>
              </w:rPr>
              <w:t xml:space="preserve"> </w:t>
            </w:r>
            <w:r w:rsidR="0003181C">
              <w:rPr>
                <w:rFonts w:ascii="Times New Roman" w:hAnsi="Times New Roman" w:cs="Times New Roman"/>
                <w:b/>
              </w:rPr>
              <w:t>1</w:t>
            </w:r>
            <w:r w:rsidR="00ED3A4A">
              <w:rPr>
                <w:rFonts w:ascii="Times New Roman" w:hAnsi="Times New Roman" w:cs="Times New Roman"/>
                <w:b/>
              </w:rPr>
              <w:t>5</w:t>
            </w:r>
            <w:r w:rsidR="0003181C">
              <w:rPr>
                <w:rFonts w:ascii="Times New Roman" w:hAnsi="Times New Roman" w:cs="Times New Roman"/>
                <w:b/>
              </w:rPr>
              <w:t>.07.202</w:t>
            </w:r>
            <w:r w:rsidR="00ED3A4A">
              <w:rPr>
                <w:rFonts w:ascii="Times New Roman" w:hAnsi="Times New Roman" w:cs="Times New Roman"/>
                <w:b/>
              </w:rPr>
              <w:t>2</w:t>
            </w:r>
          </w:p>
        </w:tc>
        <w:tc>
          <w:tcPr>
            <w:tcW w:w="2766" w:type="dxa"/>
          </w:tcPr>
          <w:p w14:paraId="524E9C9F" w14:textId="14CDEF38" w:rsidR="00B834FB" w:rsidRPr="009A0F65" w:rsidRDefault="00B834FB" w:rsidP="00C52DD9">
            <w:pPr>
              <w:rPr>
                <w:rFonts w:ascii="Times New Roman" w:hAnsi="Times New Roman" w:cs="Times New Roman"/>
                <w:b/>
              </w:rPr>
            </w:pPr>
            <w:r w:rsidRPr="009A0F65">
              <w:rPr>
                <w:rFonts w:ascii="Times New Roman" w:hAnsi="Times New Roman" w:cs="Times New Roman"/>
                <w:b/>
              </w:rPr>
              <w:t xml:space="preserve">Date: </w:t>
            </w:r>
            <w:r w:rsidR="0003181C">
              <w:rPr>
                <w:rFonts w:ascii="Times New Roman" w:hAnsi="Times New Roman" w:cs="Times New Roman"/>
                <w:b/>
              </w:rPr>
              <w:t>1</w:t>
            </w:r>
            <w:r w:rsidR="00ED3A4A">
              <w:rPr>
                <w:rFonts w:ascii="Times New Roman" w:hAnsi="Times New Roman" w:cs="Times New Roman"/>
                <w:b/>
              </w:rPr>
              <w:t>5</w:t>
            </w:r>
            <w:r w:rsidR="0003181C">
              <w:rPr>
                <w:rFonts w:ascii="Times New Roman" w:hAnsi="Times New Roman" w:cs="Times New Roman"/>
                <w:b/>
              </w:rPr>
              <w:t>.07.202</w:t>
            </w:r>
            <w:r w:rsidR="00ED3A4A">
              <w:rPr>
                <w:rFonts w:ascii="Times New Roman" w:hAnsi="Times New Roman" w:cs="Times New Roman"/>
                <w:b/>
              </w:rPr>
              <w:t>2</w:t>
            </w:r>
          </w:p>
        </w:tc>
        <w:tc>
          <w:tcPr>
            <w:tcW w:w="3260" w:type="dxa"/>
          </w:tcPr>
          <w:p w14:paraId="2CDB65D1" w14:textId="25600BCE" w:rsidR="00B834FB" w:rsidRPr="009A0F65" w:rsidRDefault="00B834FB" w:rsidP="00C52DD9">
            <w:pPr>
              <w:rPr>
                <w:rFonts w:ascii="Times New Roman" w:hAnsi="Times New Roman" w:cs="Times New Roman"/>
                <w:b/>
              </w:rPr>
            </w:pPr>
            <w:r w:rsidRPr="009A0F65">
              <w:rPr>
                <w:rFonts w:ascii="Times New Roman" w:hAnsi="Times New Roman" w:cs="Times New Roman"/>
                <w:b/>
              </w:rPr>
              <w:t xml:space="preserve">Date: </w:t>
            </w:r>
            <w:r w:rsidR="0003181C">
              <w:rPr>
                <w:rFonts w:ascii="Times New Roman" w:hAnsi="Times New Roman" w:cs="Times New Roman"/>
                <w:b/>
              </w:rPr>
              <w:t>1</w:t>
            </w:r>
            <w:r w:rsidR="00ED3A4A">
              <w:rPr>
                <w:rFonts w:ascii="Times New Roman" w:hAnsi="Times New Roman" w:cs="Times New Roman"/>
                <w:b/>
              </w:rPr>
              <w:t>5</w:t>
            </w:r>
            <w:r w:rsidR="0003181C">
              <w:rPr>
                <w:rFonts w:ascii="Times New Roman" w:hAnsi="Times New Roman" w:cs="Times New Roman"/>
                <w:b/>
              </w:rPr>
              <w:t>.07.202</w:t>
            </w:r>
            <w:r w:rsidR="00ED3A4A">
              <w:rPr>
                <w:rFonts w:ascii="Times New Roman" w:hAnsi="Times New Roman" w:cs="Times New Roman"/>
                <w:b/>
              </w:rPr>
              <w:t>2</w:t>
            </w:r>
          </w:p>
        </w:tc>
      </w:tr>
    </w:tbl>
    <w:p w14:paraId="11F004F8" w14:textId="77777777" w:rsidR="00BD5437" w:rsidRPr="009A0F65" w:rsidRDefault="00BD5437" w:rsidP="00B834FB">
      <w:pPr>
        <w:rPr>
          <w:rFonts w:ascii="Times New Roman" w:hAnsi="Times New Roman" w:cs="Times New Roman"/>
          <w:b/>
          <w:sz w:val="24"/>
          <w:szCs w:val="24"/>
        </w:rPr>
      </w:pPr>
    </w:p>
    <w:sectPr w:rsidR="00BD5437" w:rsidRPr="009A0F65" w:rsidSect="00C40473">
      <w:headerReference w:type="default" r:id="rId13"/>
      <w:footerReference w:type="default" r:id="rId14"/>
      <w:pgSz w:w="11906" w:h="16838" w:code="9"/>
      <w:pgMar w:top="1440" w:right="1133" w:bottom="851" w:left="1440" w:header="568" w:footer="2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6C59E" w14:textId="77777777" w:rsidR="003B6347" w:rsidRDefault="003B6347" w:rsidP="0036287A">
      <w:pPr>
        <w:spacing w:after="0" w:line="240" w:lineRule="auto"/>
      </w:pPr>
      <w:r>
        <w:separator/>
      </w:r>
    </w:p>
  </w:endnote>
  <w:endnote w:type="continuationSeparator" w:id="0">
    <w:p w14:paraId="71CBB521" w14:textId="77777777" w:rsidR="003B6347" w:rsidRDefault="003B6347" w:rsidP="003628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FEFD7" w14:textId="77777777" w:rsidR="00C40473" w:rsidRDefault="00C40473">
    <w:pPr>
      <w:pStyle w:val="Footer"/>
    </w:pPr>
    <w:r>
      <w:rPr>
        <w:rFonts w:ascii="Times New Roman" w:hAnsi="Times New Roman"/>
        <w:i/>
        <w:iCs/>
        <w:sz w:val="16"/>
        <w:szCs w:val="24"/>
      </w:rPr>
      <w:t xml:space="preserve">Hard copy is not mandatory. This document is controlled by distribution through Sesa intranet portal. If hard copy is to be used, it shall be stamped with seal of </w:t>
    </w:r>
    <w:r>
      <w:rPr>
        <w:rFonts w:ascii="Times New Roman" w:hAnsi="Times New Roman"/>
        <w:i/>
        <w:iCs/>
        <w:color w:val="FF0000"/>
        <w:sz w:val="16"/>
        <w:szCs w:val="24"/>
      </w:rPr>
      <w:t xml:space="preserve">Controlled Copy </w:t>
    </w:r>
    <w:r>
      <w:rPr>
        <w:rFonts w:ascii="Times New Roman" w:hAnsi="Times New Roman"/>
        <w:i/>
        <w:iCs/>
        <w:sz w:val="16"/>
        <w:szCs w:val="24"/>
      </w:rPr>
      <w:t>in Red.  </w:t>
    </w: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6DF42" w14:textId="77777777" w:rsidR="003B6347" w:rsidRDefault="003B6347" w:rsidP="0036287A">
      <w:pPr>
        <w:spacing w:after="0" w:line="240" w:lineRule="auto"/>
      </w:pPr>
      <w:r>
        <w:separator/>
      </w:r>
    </w:p>
  </w:footnote>
  <w:footnote w:type="continuationSeparator" w:id="0">
    <w:p w14:paraId="6B3B3AAC" w14:textId="77777777" w:rsidR="003B6347" w:rsidRDefault="003B6347" w:rsidP="003628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09"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88"/>
      <w:gridCol w:w="4536"/>
      <w:gridCol w:w="1701"/>
      <w:gridCol w:w="1984"/>
    </w:tblGrid>
    <w:tr w:rsidR="00B834FB" w14:paraId="74C0DE3B" w14:textId="77777777" w:rsidTr="00B834FB">
      <w:trPr>
        <w:trHeight w:val="251"/>
      </w:trPr>
      <w:tc>
        <w:tcPr>
          <w:tcW w:w="1688" w:type="dxa"/>
          <w:vMerge w:val="restart"/>
          <w:tcBorders>
            <w:top w:val="single" w:sz="4" w:space="0" w:color="auto"/>
            <w:left w:val="single" w:sz="4" w:space="0" w:color="auto"/>
            <w:bottom w:val="single" w:sz="4" w:space="0" w:color="auto"/>
            <w:right w:val="single" w:sz="4" w:space="0" w:color="auto"/>
          </w:tcBorders>
          <w:vAlign w:val="center"/>
          <w:hideMark/>
        </w:tcPr>
        <w:p w14:paraId="787CFA8D" w14:textId="781DE43A" w:rsidR="00B834FB" w:rsidRDefault="00ED3A4A" w:rsidP="00410140">
          <w:pPr>
            <w:pStyle w:val="Header"/>
            <w:spacing w:line="276" w:lineRule="auto"/>
            <w:ind w:left="-122"/>
            <w:jc w:val="center"/>
          </w:pPr>
          <w:r>
            <w:rPr>
              <w:noProof/>
            </w:rPr>
            <w:drawing>
              <wp:inline distT="0" distB="0" distL="0" distR="0" wp14:anchorId="2DC9886C" wp14:editId="747BCFD9">
                <wp:extent cx="942975" cy="7302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7514" cy="733765"/>
                        </a:xfrm>
                        <a:prstGeom prst="rect">
                          <a:avLst/>
                        </a:prstGeom>
                        <a:noFill/>
                        <a:ln>
                          <a:noFill/>
                        </a:ln>
                      </pic:spPr>
                    </pic:pic>
                  </a:graphicData>
                </a:graphic>
              </wp:inline>
            </w:drawing>
          </w:r>
        </w:p>
      </w:tc>
      <w:tc>
        <w:tcPr>
          <w:tcW w:w="4536" w:type="dxa"/>
          <w:tcBorders>
            <w:top w:val="single" w:sz="4" w:space="0" w:color="auto"/>
            <w:left w:val="single" w:sz="4" w:space="0" w:color="auto"/>
            <w:bottom w:val="single" w:sz="4" w:space="0" w:color="auto"/>
            <w:right w:val="single" w:sz="4" w:space="0" w:color="auto"/>
          </w:tcBorders>
          <w:vAlign w:val="center"/>
          <w:hideMark/>
        </w:tcPr>
        <w:p w14:paraId="6DA4E197" w14:textId="77777777" w:rsidR="00B834FB" w:rsidRPr="00B834FB" w:rsidRDefault="000A505E" w:rsidP="00551B92">
          <w:pPr>
            <w:pStyle w:val="NoSpacing"/>
            <w:jc w:val="center"/>
            <w:rPr>
              <w:rFonts w:ascii="Times New Roman" w:hAnsi="Times New Roman" w:cs="Times New Roman"/>
              <w:b/>
            </w:rPr>
          </w:pPr>
          <w:r w:rsidRPr="005B6EB0">
            <w:rPr>
              <w:rFonts w:ascii="Times New Roman" w:hAnsi="Times New Roman" w:cs="Times New Roman"/>
              <w:b/>
            </w:rPr>
            <w:t xml:space="preserve">VEDANTA LIMITED – </w:t>
          </w:r>
          <w:r>
            <w:rPr>
              <w:rFonts w:ascii="Times New Roman" w:hAnsi="Times New Roman" w:cs="Times New Roman"/>
              <w:b/>
            </w:rPr>
            <w:t>VALUE ADDED BUSINESS</w:t>
          </w:r>
        </w:p>
      </w:tc>
      <w:tc>
        <w:tcPr>
          <w:tcW w:w="1701" w:type="dxa"/>
          <w:tcBorders>
            <w:top w:val="single" w:sz="4" w:space="0" w:color="auto"/>
            <w:left w:val="single" w:sz="4" w:space="0" w:color="auto"/>
            <w:bottom w:val="single" w:sz="4" w:space="0" w:color="auto"/>
            <w:right w:val="single" w:sz="4" w:space="0" w:color="auto"/>
          </w:tcBorders>
          <w:hideMark/>
        </w:tcPr>
        <w:p w14:paraId="696F4D1F" w14:textId="77777777" w:rsidR="00B834FB" w:rsidRPr="00B834FB" w:rsidRDefault="00B834FB" w:rsidP="00B834FB">
          <w:pPr>
            <w:pStyle w:val="NoSpacing"/>
            <w:rPr>
              <w:rFonts w:ascii="Times New Roman" w:hAnsi="Times New Roman" w:cs="Times New Roman"/>
              <w:b/>
            </w:rPr>
          </w:pPr>
          <w:r w:rsidRPr="00B834FB">
            <w:rPr>
              <w:rFonts w:ascii="Times New Roman" w:hAnsi="Times New Roman" w:cs="Times New Roman"/>
              <w:b/>
            </w:rPr>
            <w:t>Document No.:</w:t>
          </w:r>
        </w:p>
      </w:tc>
      <w:tc>
        <w:tcPr>
          <w:tcW w:w="1984" w:type="dxa"/>
          <w:tcBorders>
            <w:top w:val="single" w:sz="4" w:space="0" w:color="auto"/>
            <w:left w:val="single" w:sz="4" w:space="0" w:color="auto"/>
            <w:bottom w:val="single" w:sz="4" w:space="0" w:color="auto"/>
            <w:right w:val="single" w:sz="4" w:space="0" w:color="auto"/>
          </w:tcBorders>
          <w:hideMark/>
        </w:tcPr>
        <w:p w14:paraId="6DEE946C" w14:textId="77777777" w:rsidR="00B834FB" w:rsidRPr="00B834FB" w:rsidRDefault="000A505E" w:rsidP="003A197F">
          <w:pPr>
            <w:pStyle w:val="NoSpacing"/>
            <w:rPr>
              <w:rFonts w:ascii="Times New Roman" w:hAnsi="Times New Roman" w:cs="Times New Roman"/>
              <w:b/>
            </w:rPr>
          </w:pPr>
          <w:r>
            <w:rPr>
              <w:rFonts w:ascii="Times New Roman" w:hAnsi="Times New Roman" w:cs="Times New Roman"/>
              <w:b/>
            </w:rPr>
            <w:t>VL</w:t>
          </w:r>
          <w:r w:rsidRPr="00F34649">
            <w:rPr>
              <w:rFonts w:ascii="Times New Roman" w:hAnsi="Times New Roman" w:cs="Times New Roman"/>
              <w:b/>
            </w:rPr>
            <w:t>/IMS/</w:t>
          </w:r>
          <w:r>
            <w:rPr>
              <w:rFonts w:ascii="Times New Roman" w:hAnsi="Times New Roman" w:cs="Times New Roman"/>
              <w:b/>
            </w:rPr>
            <w:t xml:space="preserve">PID I </w:t>
          </w:r>
          <w:r w:rsidR="00A605C5">
            <w:rPr>
              <w:rFonts w:ascii="Times New Roman" w:hAnsi="Times New Roman" w:cs="Times New Roman"/>
              <w:b/>
            </w:rPr>
            <w:t>/Prod/P/02/GL/05</w:t>
          </w:r>
        </w:p>
      </w:tc>
    </w:tr>
    <w:tr w:rsidR="00B834FB" w14:paraId="0723ED60" w14:textId="77777777" w:rsidTr="00B834FB">
      <w:trPr>
        <w:trHeight w:val="143"/>
      </w:trPr>
      <w:tc>
        <w:tcPr>
          <w:tcW w:w="1688" w:type="dxa"/>
          <w:vMerge/>
          <w:tcBorders>
            <w:top w:val="single" w:sz="4" w:space="0" w:color="auto"/>
            <w:left w:val="single" w:sz="4" w:space="0" w:color="auto"/>
            <w:bottom w:val="single" w:sz="4" w:space="0" w:color="auto"/>
            <w:right w:val="single" w:sz="4" w:space="0" w:color="auto"/>
          </w:tcBorders>
          <w:vAlign w:val="center"/>
          <w:hideMark/>
        </w:tcPr>
        <w:p w14:paraId="261A65F6" w14:textId="77777777" w:rsidR="00B834FB" w:rsidRDefault="00B834FB">
          <w:pPr>
            <w:spacing w:after="0" w:line="240" w:lineRule="auto"/>
          </w:pPr>
        </w:p>
      </w:tc>
      <w:tc>
        <w:tcPr>
          <w:tcW w:w="4536" w:type="dxa"/>
          <w:tcBorders>
            <w:top w:val="single" w:sz="4" w:space="0" w:color="auto"/>
            <w:left w:val="single" w:sz="4" w:space="0" w:color="auto"/>
            <w:bottom w:val="single" w:sz="4" w:space="0" w:color="auto"/>
            <w:right w:val="single" w:sz="4" w:space="0" w:color="auto"/>
          </w:tcBorders>
          <w:vAlign w:val="center"/>
          <w:hideMark/>
        </w:tcPr>
        <w:p w14:paraId="5DC650D4" w14:textId="77777777" w:rsidR="00B834FB" w:rsidRPr="00B834FB" w:rsidRDefault="00B834FB" w:rsidP="00B834FB">
          <w:pPr>
            <w:pStyle w:val="NoSpacing"/>
            <w:jc w:val="center"/>
            <w:rPr>
              <w:rFonts w:ascii="Times New Roman" w:hAnsi="Times New Roman" w:cs="Times New Roman"/>
              <w:b/>
            </w:rPr>
          </w:pPr>
          <w:r w:rsidRPr="00B834FB">
            <w:rPr>
              <w:rFonts w:ascii="Times New Roman" w:hAnsi="Times New Roman" w:cs="Times New Roman"/>
              <w:b/>
            </w:rPr>
            <w:t>IMS – DEPARTMENTAL MANUAL</w:t>
          </w:r>
        </w:p>
      </w:tc>
      <w:tc>
        <w:tcPr>
          <w:tcW w:w="1701" w:type="dxa"/>
          <w:tcBorders>
            <w:top w:val="single" w:sz="4" w:space="0" w:color="auto"/>
            <w:left w:val="single" w:sz="4" w:space="0" w:color="auto"/>
            <w:bottom w:val="single" w:sz="4" w:space="0" w:color="auto"/>
            <w:right w:val="single" w:sz="4" w:space="0" w:color="auto"/>
          </w:tcBorders>
          <w:hideMark/>
        </w:tcPr>
        <w:p w14:paraId="1C17B347" w14:textId="77777777" w:rsidR="00B834FB" w:rsidRPr="00B834FB" w:rsidRDefault="00B834FB" w:rsidP="00B834FB">
          <w:pPr>
            <w:pStyle w:val="NoSpacing"/>
            <w:rPr>
              <w:rFonts w:ascii="Times New Roman" w:hAnsi="Times New Roman" w:cs="Times New Roman"/>
              <w:b/>
            </w:rPr>
          </w:pPr>
          <w:r w:rsidRPr="00B834FB">
            <w:rPr>
              <w:rFonts w:ascii="Times New Roman" w:hAnsi="Times New Roman" w:cs="Times New Roman"/>
              <w:b/>
            </w:rPr>
            <w:t>Revision Date:</w:t>
          </w:r>
        </w:p>
      </w:tc>
      <w:tc>
        <w:tcPr>
          <w:tcW w:w="1984" w:type="dxa"/>
          <w:tcBorders>
            <w:top w:val="single" w:sz="4" w:space="0" w:color="auto"/>
            <w:left w:val="single" w:sz="4" w:space="0" w:color="auto"/>
            <w:bottom w:val="single" w:sz="4" w:space="0" w:color="auto"/>
            <w:right w:val="single" w:sz="4" w:space="0" w:color="auto"/>
          </w:tcBorders>
          <w:hideMark/>
        </w:tcPr>
        <w:p w14:paraId="54457199" w14:textId="4BBACA44" w:rsidR="00B834FB" w:rsidRPr="00590B7B" w:rsidRDefault="0003181C" w:rsidP="00B834FB">
          <w:pPr>
            <w:pStyle w:val="NoSpacing"/>
            <w:rPr>
              <w:rFonts w:ascii="Times New Roman" w:hAnsi="Times New Roman" w:cs="Times New Roman"/>
              <w:b/>
            </w:rPr>
          </w:pPr>
          <w:r>
            <w:rPr>
              <w:rFonts w:ascii="Times New Roman" w:hAnsi="Times New Roman" w:cs="Times New Roman"/>
              <w:b/>
            </w:rPr>
            <w:t>1</w:t>
          </w:r>
          <w:ins w:id="0" w:author="Lobha Vaikunth Gawas" w:date="2022-08-28T20:09:00Z">
            <w:r w:rsidR="00ED3A4A">
              <w:rPr>
                <w:rFonts w:ascii="Times New Roman" w:hAnsi="Times New Roman" w:cs="Times New Roman"/>
                <w:b/>
              </w:rPr>
              <w:t>5</w:t>
            </w:r>
          </w:ins>
          <w:del w:id="1" w:author="Lobha Vaikunth Gawas" w:date="2022-08-28T20:09:00Z">
            <w:r w:rsidDel="00ED3A4A">
              <w:rPr>
                <w:rFonts w:ascii="Times New Roman" w:hAnsi="Times New Roman" w:cs="Times New Roman"/>
                <w:b/>
              </w:rPr>
              <w:delText>2</w:delText>
            </w:r>
          </w:del>
          <w:r>
            <w:rPr>
              <w:rFonts w:ascii="Times New Roman" w:hAnsi="Times New Roman" w:cs="Times New Roman"/>
              <w:b/>
            </w:rPr>
            <w:t>.07.202</w:t>
          </w:r>
          <w:ins w:id="2" w:author="Lobha Vaikunth Gawas" w:date="2022-08-28T20:09:00Z">
            <w:r w:rsidR="00ED3A4A">
              <w:rPr>
                <w:rFonts w:ascii="Times New Roman" w:hAnsi="Times New Roman" w:cs="Times New Roman"/>
                <w:b/>
              </w:rPr>
              <w:t>2</w:t>
            </w:r>
          </w:ins>
          <w:del w:id="3" w:author="Lobha Vaikunth Gawas" w:date="2022-08-28T20:09:00Z">
            <w:r w:rsidDel="00ED3A4A">
              <w:rPr>
                <w:rFonts w:ascii="Times New Roman" w:hAnsi="Times New Roman" w:cs="Times New Roman"/>
                <w:b/>
              </w:rPr>
              <w:delText>1</w:delText>
            </w:r>
          </w:del>
        </w:p>
      </w:tc>
    </w:tr>
    <w:tr w:rsidR="00B834FB" w14:paraId="43F6D4B4" w14:textId="77777777" w:rsidTr="00B834FB">
      <w:trPr>
        <w:trHeight w:val="143"/>
      </w:trPr>
      <w:tc>
        <w:tcPr>
          <w:tcW w:w="1688" w:type="dxa"/>
          <w:vMerge/>
          <w:tcBorders>
            <w:top w:val="single" w:sz="4" w:space="0" w:color="auto"/>
            <w:left w:val="single" w:sz="4" w:space="0" w:color="auto"/>
            <w:bottom w:val="single" w:sz="4" w:space="0" w:color="auto"/>
            <w:right w:val="single" w:sz="4" w:space="0" w:color="auto"/>
          </w:tcBorders>
          <w:vAlign w:val="center"/>
          <w:hideMark/>
        </w:tcPr>
        <w:p w14:paraId="085639D8" w14:textId="77777777" w:rsidR="00B834FB" w:rsidRDefault="00B834FB">
          <w:pPr>
            <w:spacing w:after="0" w:line="240" w:lineRule="auto"/>
          </w:pPr>
        </w:p>
      </w:tc>
      <w:tc>
        <w:tcPr>
          <w:tcW w:w="4536" w:type="dxa"/>
          <w:vMerge w:val="restart"/>
          <w:tcBorders>
            <w:top w:val="single" w:sz="4" w:space="0" w:color="auto"/>
            <w:left w:val="single" w:sz="4" w:space="0" w:color="auto"/>
            <w:bottom w:val="single" w:sz="4" w:space="0" w:color="auto"/>
            <w:right w:val="single" w:sz="4" w:space="0" w:color="auto"/>
          </w:tcBorders>
          <w:vAlign w:val="center"/>
          <w:hideMark/>
        </w:tcPr>
        <w:p w14:paraId="6EF5CF42" w14:textId="77777777" w:rsidR="00B834FB" w:rsidRPr="006A5097" w:rsidRDefault="006A5097" w:rsidP="006A5097">
          <w:pPr>
            <w:rPr>
              <w:rFonts w:ascii="Times New Roman" w:hAnsi="Times New Roman" w:cs="Times New Roman"/>
              <w:sz w:val="24"/>
              <w:szCs w:val="24"/>
            </w:rPr>
          </w:pPr>
          <w:r>
            <w:rPr>
              <w:rFonts w:ascii="Times New Roman" w:hAnsi="Times New Roman" w:cs="Times New Roman"/>
              <w:b/>
              <w:sz w:val="24"/>
              <w:szCs w:val="24"/>
            </w:rPr>
            <w:t>G</w:t>
          </w:r>
          <w:r w:rsidRPr="006A5097">
            <w:rPr>
              <w:rFonts w:ascii="Times New Roman" w:hAnsi="Times New Roman" w:cs="Times New Roman"/>
              <w:b/>
              <w:sz w:val="24"/>
              <w:szCs w:val="24"/>
            </w:rPr>
            <w:t xml:space="preserve">uidelines for </w:t>
          </w:r>
          <w:r>
            <w:rPr>
              <w:rFonts w:ascii="Times New Roman" w:hAnsi="Times New Roman" w:cs="Times New Roman"/>
              <w:sz w:val="24"/>
              <w:szCs w:val="24"/>
            </w:rPr>
            <w:t>Process for Pulverized C</w:t>
          </w:r>
          <w:r w:rsidRPr="006A5097">
            <w:rPr>
              <w:rFonts w:ascii="Times New Roman" w:hAnsi="Times New Roman" w:cs="Times New Roman"/>
              <w:sz w:val="24"/>
              <w:szCs w:val="24"/>
            </w:rPr>
            <w:t>oal injection to furnace</w:t>
          </w:r>
        </w:p>
      </w:tc>
      <w:tc>
        <w:tcPr>
          <w:tcW w:w="1701" w:type="dxa"/>
          <w:tcBorders>
            <w:top w:val="single" w:sz="4" w:space="0" w:color="auto"/>
            <w:left w:val="single" w:sz="4" w:space="0" w:color="auto"/>
            <w:bottom w:val="single" w:sz="4" w:space="0" w:color="auto"/>
            <w:right w:val="single" w:sz="4" w:space="0" w:color="auto"/>
          </w:tcBorders>
          <w:hideMark/>
        </w:tcPr>
        <w:p w14:paraId="671D153B" w14:textId="77777777" w:rsidR="00B834FB" w:rsidRPr="00B834FB" w:rsidRDefault="00B834FB" w:rsidP="00B834FB">
          <w:pPr>
            <w:pStyle w:val="NoSpacing"/>
            <w:rPr>
              <w:rFonts w:ascii="Times New Roman" w:hAnsi="Times New Roman" w:cs="Times New Roman"/>
              <w:b/>
            </w:rPr>
          </w:pPr>
          <w:r w:rsidRPr="00B834FB">
            <w:rPr>
              <w:rFonts w:ascii="Times New Roman" w:hAnsi="Times New Roman" w:cs="Times New Roman"/>
              <w:b/>
            </w:rPr>
            <w:t>Revision No.:</w:t>
          </w:r>
        </w:p>
      </w:tc>
      <w:tc>
        <w:tcPr>
          <w:tcW w:w="1984" w:type="dxa"/>
          <w:tcBorders>
            <w:top w:val="single" w:sz="4" w:space="0" w:color="auto"/>
            <w:left w:val="single" w:sz="4" w:space="0" w:color="auto"/>
            <w:bottom w:val="single" w:sz="4" w:space="0" w:color="auto"/>
            <w:right w:val="single" w:sz="4" w:space="0" w:color="auto"/>
          </w:tcBorders>
          <w:hideMark/>
        </w:tcPr>
        <w:p w14:paraId="61C454D2" w14:textId="57EE75C2" w:rsidR="00B834FB" w:rsidRPr="00B834FB" w:rsidRDefault="00B834FB" w:rsidP="00CF21F5">
          <w:pPr>
            <w:pStyle w:val="NoSpacing"/>
            <w:rPr>
              <w:rFonts w:ascii="Times New Roman" w:hAnsi="Times New Roman" w:cs="Times New Roman"/>
              <w:b/>
            </w:rPr>
          </w:pPr>
          <w:r w:rsidRPr="00B834FB">
            <w:rPr>
              <w:rFonts w:ascii="Times New Roman" w:hAnsi="Times New Roman" w:cs="Times New Roman"/>
              <w:b/>
            </w:rPr>
            <w:t>0</w:t>
          </w:r>
          <w:ins w:id="4" w:author="Lobha Vaikunth Gawas" w:date="2022-08-28T20:09:00Z">
            <w:r w:rsidR="00ED3A4A">
              <w:rPr>
                <w:rFonts w:ascii="Times New Roman" w:hAnsi="Times New Roman" w:cs="Times New Roman"/>
                <w:b/>
              </w:rPr>
              <w:t>2</w:t>
            </w:r>
          </w:ins>
          <w:del w:id="5" w:author="Lobha Vaikunth Gawas" w:date="2022-08-28T20:09:00Z">
            <w:r w:rsidR="009E1073" w:rsidDel="00ED3A4A">
              <w:rPr>
                <w:rFonts w:ascii="Times New Roman" w:hAnsi="Times New Roman" w:cs="Times New Roman"/>
                <w:b/>
              </w:rPr>
              <w:delText>1</w:delText>
            </w:r>
          </w:del>
        </w:p>
      </w:tc>
    </w:tr>
    <w:tr w:rsidR="00B834FB" w14:paraId="76844A1D" w14:textId="77777777" w:rsidTr="00B834FB">
      <w:trPr>
        <w:trHeight w:val="98"/>
      </w:trPr>
      <w:tc>
        <w:tcPr>
          <w:tcW w:w="1688" w:type="dxa"/>
          <w:vMerge/>
          <w:tcBorders>
            <w:top w:val="single" w:sz="4" w:space="0" w:color="auto"/>
            <w:left w:val="single" w:sz="4" w:space="0" w:color="auto"/>
            <w:bottom w:val="single" w:sz="4" w:space="0" w:color="auto"/>
            <w:right w:val="single" w:sz="4" w:space="0" w:color="auto"/>
          </w:tcBorders>
          <w:vAlign w:val="center"/>
          <w:hideMark/>
        </w:tcPr>
        <w:p w14:paraId="6F4AE41D" w14:textId="77777777" w:rsidR="00B834FB" w:rsidRDefault="00B834FB">
          <w:pPr>
            <w:spacing w:after="0" w:line="240" w:lineRule="auto"/>
          </w:pPr>
        </w:p>
      </w:tc>
      <w:tc>
        <w:tcPr>
          <w:tcW w:w="4536" w:type="dxa"/>
          <w:vMerge/>
          <w:tcBorders>
            <w:top w:val="single" w:sz="4" w:space="0" w:color="auto"/>
            <w:left w:val="single" w:sz="4" w:space="0" w:color="auto"/>
            <w:bottom w:val="single" w:sz="4" w:space="0" w:color="auto"/>
            <w:right w:val="single" w:sz="4" w:space="0" w:color="auto"/>
          </w:tcBorders>
          <w:vAlign w:val="center"/>
          <w:hideMark/>
        </w:tcPr>
        <w:p w14:paraId="271E2DDD" w14:textId="77777777" w:rsidR="00B834FB" w:rsidRPr="00B834FB" w:rsidRDefault="00B834FB" w:rsidP="00B834FB">
          <w:pPr>
            <w:pStyle w:val="NoSpacing"/>
            <w:rPr>
              <w:rFonts w:ascii="Times New Roman" w:hAnsi="Times New Roman" w:cs="Times New Roman"/>
              <w:b/>
            </w:rPr>
          </w:pPr>
        </w:p>
      </w:tc>
      <w:tc>
        <w:tcPr>
          <w:tcW w:w="1701" w:type="dxa"/>
          <w:tcBorders>
            <w:top w:val="single" w:sz="4" w:space="0" w:color="auto"/>
            <w:left w:val="single" w:sz="4" w:space="0" w:color="auto"/>
            <w:bottom w:val="single" w:sz="4" w:space="0" w:color="auto"/>
            <w:right w:val="single" w:sz="4" w:space="0" w:color="auto"/>
          </w:tcBorders>
          <w:hideMark/>
        </w:tcPr>
        <w:p w14:paraId="4BD23E8B" w14:textId="77777777" w:rsidR="00B834FB" w:rsidRPr="00B834FB" w:rsidRDefault="00B834FB" w:rsidP="00B834FB">
          <w:pPr>
            <w:pStyle w:val="NoSpacing"/>
            <w:rPr>
              <w:rFonts w:ascii="Times New Roman" w:hAnsi="Times New Roman" w:cs="Times New Roman"/>
              <w:b/>
            </w:rPr>
          </w:pPr>
          <w:r w:rsidRPr="00B834FB">
            <w:rPr>
              <w:rFonts w:ascii="Times New Roman" w:hAnsi="Times New Roman" w:cs="Times New Roman"/>
              <w:b/>
            </w:rPr>
            <w:t>Page No.:</w:t>
          </w:r>
        </w:p>
      </w:tc>
      <w:tc>
        <w:tcPr>
          <w:tcW w:w="1984" w:type="dxa"/>
          <w:tcBorders>
            <w:top w:val="single" w:sz="4" w:space="0" w:color="auto"/>
            <w:left w:val="single" w:sz="4" w:space="0" w:color="auto"/>
            <w:bottom w:val="single" w:sz="4" w:space="0" w:color="auto"/>
            <w:right w:val="single" w:sz="4" w:space="0" w:color="auto"/>
          </w:tcBorders>
          <w:hideMark/>
        </w:tcPr>
        <w:p w14:paraId="5BB62A5E" w14:textId="77777777" w:rsidR="00B834FB" w:rsidRPr="00B834FB" w:rsidRDefault="00B834FB" w:rsidP="003631FA">
          <w:pPr>
            <w:pStyle w:val="NoSpacing"/>
            <w:tabs>
              <w:tab w:val="right" w:pos="1768"/>
            </w:tabs>
            <w:rPr>
              <w:rFonts w:ascii="Times New Roman" w:hAnsi="Times New Roman" w:cs="Times New Roman"/>
              <w:b/>
            </w:rPr>
          </w:pPr>
          <w:r w:rsidRPr="00B834FB">
            <w:rPr>
              <w:rFonts w:ascii="Times New Roman" w:hAnsi="Times New Roman" w:cs="Times New Roman"/>
              <w:b/>
            </w:rPr>
            <w:fldChar w:fldCharType="begin"/>
          </w:r>
          <w:r w:rsidRPr="00B834FB">
            <w:rPr>
              <w:rFonts w:ascii="Times New Roman" w:hAnsi="Times New Roman" w:cs="Times New Roman"/>
              <w:b/>
            </w:rPr>
            <w:instrText xml:space="preserve"> PAGE </w:instrText>
          </w:r>
          <w:r w:rsidRPr="00B834FB">
            <w:rPr>
              <w:rFonts w:ascii="Times New Roman" w:hAnsi="Times New Roman" w:cs="Times New Roman"/>
              <w:b/>
            </w:rPr>
            <w:fldChar w:fldCharType="separate"/>
          </w:r>
          <w:r w:rsidR="00913E22">
            <w:rPr>
              <w:rFonts w:ascii="Times New Roman" w:hAnsi="Times New Roman" w:cs="Times New Roman"/>
              <w:b/>
              <w:noProof/>
            </w:rPr>
            <w:t>1</w:t>
          </w:r>
          <w:r w:rsidRPr="00B834FB">
            <w:rPr>
              <w:rFonts w:ascii="Times New Roman" w:hAnsi="Times New Roman" w:cs="Times New Roman"/>
              <w:b/>
            </w:rPr>
            <w:fldChar w:fldCharType="end"/>
          </w:r>
          <w:r w:rsidRPr="00B834FB">
            <w:rPr>
              <w:rFonts w:ascii="Times New Roman" w:hAnsi="Times New Roman" w:cs="Times New Roman"/>
              <w:b/>
            </w:rPr>
            <w:t xml:space="preserve"> of </w:t>
          </w:r>
          <w:r w:rsidR="0062367E">
            <w:rPr>
              <w:rFonts w:ascii="Times New Roman" w:hAnsi="Times New Roman" w:cs="Times New Roman"/>
              <w:b/>
            </w:rPr>
            <w:t>3</w:t>
          </w:r>
          <w:r w:rsidR="003631FA">
            <w:rPr>
              <w:rFonts w:ascii="Times New Roman" w:hAnsi="Times New Roman" w:cs="Times New Roman"/>
              <w:b/>
            </w:rPr>
            <w:tab/>
          </w:r>
        </w:p>
      </w:tc>
    </w:tr>
  </w:tbl>
  <w:p w14:paraId="4C1C1EF0" w14:textId="77777777" w:rsidR="00462248" w:rsidRDefault="004622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01B39"/>
    <w:multiLevelType w:val="hybridMultilevel"/>
    <w:tmpl w:val="9CDC4656"/>
    <w:lvl w:ilvl="0" w:tplc="3BBCECA8">
      <w:start w:val="1"/>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A6256"/>
    <w:multiLevelType w:val="hybridMultilevel"/>
    <w:tmpl w:val="6F00AD48"/>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BC659A8"/>
    <w:multiLevelType w:val="hybridMultilevel"/>
    <w:tmpl w:val="037CF7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D678BC"/>
    <w:multiLevelType w:val="multilevel"/>
    <w:tmpl w:val="AFF84736"/>
    <w:lvl w:ilvl="0">
      <w:start w:val="5"/>
      <w:numFmt w:val="decimal"/>
      <w:lvlText w:val="%1."/>
      <w:lvlJc w:val="left"/>
      <w:pPr>
        <w:ind w:left="720" w:hanging="360"/>
      </w:pPr>
      <w:rPr>
        <w:rFonts w:hint="default"/>
      </w:rPr>
    </w:lvl>
    <w:lvl w:ilvl="1">
      <w:start w:val="1"/>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b/>
      </w:rPr>
    </w:lvl>
    <w:lvl w:ilvl="3">
      <w:start w:val="2"/>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19D74FF"/>
    <w:multiLevelType w:val="hybridMultilevel"/>
    <w:tmpl w:val="640452B0"/>
    <w:lvl w:ilvl="0" w:tplc="7D7A4872">
      <w:start w:val="1"/>
      <w:numFmt w:val="bullet"/>
      <w:lvlText w:val=""/>
      <w:lvlJc w:val="left"/>
      <w:pPr>
        <w:ind w:left="720" w:hanging="360"/>
      </w:pPr>
      <w:rPr>
        <w:rFonts w:ascii="Symbol" w:hAnsi="Symbol" w:hint="default"/>
      </w:rPr>
    </w:lvl>
    <w:lvl w:ilvl="1" w:tplc="90A21F30" w:tentative="1">
      <w:start w:val="1"/>
      <w:numFmt w:val="bullet"/>
      <w:lvlText w:val="o"/>
      <w:lvlJc w:val="left"/>
      <w:pPr>
        <w:ind w:left="1440" w:hanging="360"/>
      </w:pPr>
      <w:rPr>
        <w:rFonts w:ascii="Courier New" w:hAnsi="Courier New" w:cs="Courier New" w:hint="default"/>
      </w:rPr>
    </w:lvl>
    <w:lvl w:ilvl="2" w:tplc="EC0056DE" w:tentative="1">
      <w:start w:val="1"/>
      <w:numFmt w:val="bullet"/>
      <w:lvlText w:val=""/>
      <w:lvlJc w:val="left"/>
      <w:pPr>
        <w:ind w:left="2160" w:hanging="360"/>
      </w:pPr>
      <w:rPr>
        <w:rFonts w:ascii="Wingdings" w:hAnsi="Wingdings" w:hint="default"/>
      </w:rPr>
    </w:lvl>
    <w:lvl w:ilvl="3" w:tplc="FA701D56" w:tentative="1">
      <w:start w:val="1"/>
      <w:numFmt w:val="bullet"/>
      <w:lvlText w:val=""/>
      <w:lvlJc w:val="left"/>
      <w:pPr>
        <w:ind w:left="2880" w:hanging="360"/>
      </w:pPr>
      <w:rPr>
        <w:rFonts w:ascii="Symbol" w:hAnsi="Symbol" w:hint="default"/>
      </w:rPr>
    </w:lvl>
    <w:lvl w:ilvl="4" w:tplc="ECECC384" w:tentative="1">
      <w:start w:val="1"/>
      <w:numFmt w:val="bullet"/>
      <w:lvlText w:val="o"/>
      <w:lvlJc w:val="left"/>
      <w:pPr>
        <w:ind w:left="3600" w:hanging="360"/>
      </w:pPr>
      <w:rPr>
        <w:rFonts w:ascii="Courier New" w:hAnsi="Courier New" w:cs="Courier New" w:hint="default"/>
      </w:rPr>
    </w:lvl>
    <w:lvl w:ilvl="5" w:tplc="54581536" w:tentative="1">
      <w:start w:val="1"/>
      <w:numFmt w:val="bullet"/>
      <w:lvlText w:val=""/>
      <w:lvlJc w:val="left"/>
      <w:pPr>
        <w:ind w:left="4320" w:hanging="360"/>
      </w:pPr>
      <w:rPr>
        <w:rFonts w:ascii="Wingdings" w:hAnsi="Wingdings" w:hint="default"/>
      </w:rPr>
    </w:lvl>
    <w:lvl w:ilvl="6" w:tplc="1520E9E4" w:tentative="1">
      <w:start w:val="1"/>
      <w:numFmt w:val="bullet"/>
      <w:lvlText w:val=""/>
      <w:lvlJc w:val="left"/>
      <w:pPr>
        <w:ind w:left="5040" w:hanging="360"/>
      </w:pPr>
      <w:rPr>
        <w:rFonts w:ascii="Symbol" w:hAnsi="Symbol" w:hint="default"/>
      </w:rPr>
    </w:lvl>
    <w:lvl w:ilvl="7" w:tplc="67467B1A" w:tentative="1">
      <w:start w:val="1"/>
      <w:numFmt w:val="bullet"/>
      <w:lvlText w:val="o"/>
      <w:lvlJc w:val="left"/>
      <w:pPr>
        <w:ind w:left="5760" w:hanging="360"/>
      </w:pPr>
      <w:rPr>
        <w:rFonts w:ascii="Courier New" w:hAnsi="Courier New" w:cs="Courier New" w:hint="default"/>
      </w:rPr>
    </w:lvl>
    <w:lvl w:ilvl="8" w:tplc="FACC1D4E" w:tentative="1">
      <w:start w:val="1"/>
      <w:numFmt w:val="bullet"/>
      <w:lvlText w:val=""/>
      <w:lvlJc w:val="left"/>
      <w:pPr>
        <w:ind w:left="6480" w:hanging="360"/>
      </w:pPr>
      <w:rPr>
        <w:rFonts w:ascii="Wingdings" w:hAnsi="Wingdings" w:hint="default"/>
      </w:rPr>
    </w:lvl>
  </w:abstractNum>
  <w:abstractNum w:abstractNumId="5" w15:restartNumberingAfterBreak="0">
    <w:nsid w:val="132B17FC"/>
    <w:multiLevelType w:val="hybridMultilevel"/>
    <w:tmpl w:val="9028B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711D05"/>
    <w:multiLevelType w:val="hybridMultilevel"/>
    <w:tmpl w:val="170C8A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AF6427"/>
    <w:multiLevelType w:val="hybridMultilevel"/>
    <w:tmpl w:val="DD86EAA4"/>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BE082C"/>
    <w:multiLevelType w:val="hybridMultilevel"/>
    <w:tmpl w:val="75AEF7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584115D"/>
    <w:multiLevelType w:val="hybridMultilevel"/>
    <w:tmpl w:val="1CB814B0"/>
    <w:lvl w:ilvl="0" w:tplc="04090001">
      <w:start w:val="1"/>
      <w:numFmt w:val="decimal"/>
      <w:lvlText w:val="%1."/>
      <w:lvlJc w:val="left"/>
      <w:pPr>
        <w:ind w:left="720" w:hanging="360"/>
      </w:pPr>
      <w:rPr>
        <w:rFonts w:hint="default"/>
      </w:rPr>
    </w:lvl>
    <w:lvl w:ilvl="1" w:tplc="04090003">
      <w:start w:val="1"/>
      <w:numFmt w:val="lowerLetter"/>
      <w:lvlText w:val="%2."/>
      <w:lvlJc w:val="left"/>
      <w:pPr>
        <w:ind w:left="1440" w:hanging="360"/>
      </w:pPr>
    </w:lvl>
    <w:lvl w:ilvl="2" w:tplc="04090005">
      <w:start w:val="1"/>
      <w:numFmt w:val="lowerRoman"/>
      <w:lvlText w:val="%3."/>
      <w:lvlJc w:val="right"/>
      <w:pPr>
        <w:ind w:left="2160" w:hanging="180"/>
      </w:pPr>
    </w:lvl>
    <w:lvl w:ilvl="3" w:tplc="0409000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0" w15:restartNumberingAfterBreak="0">
    <w:nsid w:val="16283FD4"/>
    <w:multiLevelType w:val="hybridMultilevel"/>
    <w:tmpl w:val="BE903CDC"/>
    <w:lvl w:ilvl="0" w:tplc="4009000F">
      <w:start w:val="1"/>
      <w:numFmt w:val="bullet"/>
      <w:lvlText w:val=""/>
      <w:lvlJc w:val="left"/>
      <w:pPr>
        <w:ind w:left="720" w:hanging="360"/>
      </w:pPr>
      <w:rPr>
        <w:rFonts w:ascii="Symbol" w:hAnsi="Symbol" w:hint="default"/>
      </w:rPr>
    </w:lvl>
    <w:lvl w:ilvl="1" w:tplc="40090019" w:tentative="1">
      <w:start w:val="1"/>
      <w:numFmt w:val="bullet"/>
      <w:lvlText w:val="o"/>
      <w:lvlJc w:val="left"/>
      <w:pPr>
        <w:ind w:left="1440" w:hanging="360"/>
      </w:pPr>
      <w:rPr>
        <w:rFonts w:ascii="Courier New" w:hAnsi="Courier New" w:cs="Courier New" w:hint="default"/>
      </w:rPr>
    </w:lvl>
    <w:lvl w:ilvl="2" w:tplc="4009001B" w:tentative="1">
      <w:start w:val="1"/>
      <w:numFmt w:val="bullet"/>
      <w:lvlText w:val=""/>
      <w:lvlJc w:val="left"/>
      <w:pPr>
        <w:ind w:left="2160" w:hanging="360"/>
      </w:pPr>
      <w:rPr>
        <w:rFonts w:ascii="Wingdings" w:hAnsi="Wingdings" w:hint="default"/>
      </w:rPr>
    </w:lvl>
    <w:lvl w:ilvl="3" w:tplc="4009000F" w:tentative="1">
      <w:start w:val="1"/>
      <w:numFmt w:val="bullet"/>
      <w:lvlText w:val=""/>
      <w:lvlJc w:val="left"/>
      <w:pPr>
        <w:ind w:left="2880" w:hanging="360"/>
      </w:pPr>
      <w:rPr>
        <w:rFonts w:ascii="Symbol" w:hAnsi="Symbol" w:hint="default"/>
      </w:rPr>
    </w:lvl>
    <w:lvl w:ilvl="4" w:tplc="40090019" w:tentative="1">
      <w:start w:val="1"/>
      <w:numFmt w:val="bullet"/>
      <w:lvlText w:val="o"/>
      <w:lvlJc w:val="left"/>
      <w:pPr>
        <w:ind w:left="3600" w:hanging="360"/>
      </w:pPr>
      <w:rPr>
        <w:rFonts w:ascii="Courier New" w:hAnsi="Courier New" w:cs="Courier New" w:hint="default"/>
      </w:rPr>
    </w:lvl>
    <w:lvl w:ilvl="5" w:tplc="4009001B" w:tentative="1">
      <w:start w:val="1"/>
      <w:numFmt w:val="bullet"/>
      <w:lvlText w:val=""/>
      <w:lvlJc w:val="left"/>
      <w:pPr>
        <w:ind w:left="4320" w:hanging="360"/>
      </w:pPr>
      <w:rPr>
        <w:rFonts w:ascii="Wingdings" w:hAnsi="Wingdings" w:hint="default"/>
      </w:rPr>
    </w:lvl>
    <w:lvl w:ilvl="6" w:tplc="4009000F" w:tentative="1">
      <w:start w:val="1"/>
      <w:numFmt w:val="bullet"/>
      <w:lvlText w:val=""/>
      <w:lvlJc w:val="left"/>
      <w:pPr>
        <w:ind w:left="5040" w:hanging="360"/>
      </w:pPr>
      <w:rPr>
        <w:rFonts w:ascii="Symbol" w:hAnsi="Symbol" w:hint="default"/>
      </w:rPr>
    </w:lvl>
    <w:lvl w:ilvl="7" w:tplc="40090019" w:tentative="1">
      <w:start w:val="1"/>
      <w:numFmt w:val="bullet"/>
      <w:lvlText w:val="o"/>
      <w:lvlJc w:val="left"/>
      <w:pPr>
        <w:ind w:left="5760" w:hanging="360"/>
      </w:pPr>
      <w:rPr>
        <w:rFonts w:ascii="Courier New" w:hAnsi="Courier New" w:cs="Courier New" w:hint="default"/>
      </w:rPr>
    </w:lvl>
    <w:lvl w:ilvl="8" w:tplc="4009001B" w:tentative="1">
      <w:start w:val="1"/>
      <w:numFmt w:val="bullet"/>
      <w:lvlText w:val=""/>
      <w:lvlJc w:val="left"/>
      <w:pPr>
        <w:ind w:left="6480" w:hanging="360"/>
      </w:pPr>
      <w:rPr>
        <w:rFonts w:ascii="Wingdings" w:hAnsi="Wingdings" w:hint="default"/>
      </w:rPr>
    </w:lvl>
  </w:abstractNum>
  <w:abstractNum w:abstractNumId="11" w15:restartNumberingAfterBreak="0">
    <w:nsid w:val="18A92DF9"/>
    <w:multiLevelType w:val="hybridMultilevel"/>
    <w:tmpl w:val="BD7CC5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E316C4C"/>
    <w:multiLevelType w:val="multilevel"/>
    <w:tmpl w:val="B9DA7B4A"/>
    <w:lvl w:ilvl="0">
      <w:start w:val="7"/>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1F07002D"/>
    <w:multiLevelType w:val="multilevel"/>
    <w:tmpl w:val="D34CB45C"/>
    <w:lvl w:ilvl="0">
      <w:start w:val="6"/>
      <w:numFmt w:val="decimal"/>
      <w:lvlText w:val="%1"/>
      <w:lvlJc w:val="left"/>
      <w:pPr>
        <w:ind w:left="435" w:hanging="435"/>
      </w:pPr>
      <w:rPr>
        <w:rFonts w:hint="default"/>
      </w:rPr>
    </w:lvl>
    <w:lvl w:ilvl="1">
      <w:start w:val="5"/>
      <w:numFmt w:val="decimal"/>
      <w:lvlText w:val="%1.%2"/>
      <w:lvlJc w:val="left"/>
      <w:pPr>
        <w:ind w:left="795" w:hanging="435"/>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45F7A5D"/>
    <w:multiLevelType w:val="multilevel"/>
    <w:tmpl w:val="7706C48A"/>
    <w:lvl w:ilvl="0">
      <w:start w:val="5"/>
      <w:numFmt w:val="decimal"/>
      <w:lvlText w:val="%1."/>
      <w:lvlJc w:val="left"/>
      <w:pPr>
        <w:ind w:left="720" w:hanging="360"/>
      </w:pPr>
      <w:rPr>
        <w:rFonts w:hint="default"/>
      </w:rPr>
    </w:lvl>
    <w:lvl w:ilvl="1">
      <w:start w:val="1"/>
      <w:numFmt w:val="decimal"/>
      <w:isLgl/>
      <w:lvlText w:val="%1.%2"/>
      <w:lvlJc w:val="left"/>
      <w:pPr>
        <w:ind w:left="1005" w:hanging="645"/>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350" w:hanging="720"/>
      </w:pPr>
      <w:rPr>
        <w:rFonts w:ascii="Times New Roman" w:hAnsi="Times New Roman" w:cs="Times New Roman" w:hint="default"/>
        <w:b w:val="0"/>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25706965"/>
    <w:multiLevelType w:val="hybridMultilevel"/>
    <w:tmpl w:val="1820C8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EC0315"/>
    <w:multiLevelType w:val="hybridMultilevel"/>
    <w:tmpl w:val="BEA41A5A"/>
    <w:lvl w:ilvl="0" w:tplc="1D9A0932">
      <w:start w:val="1"/>
      <w:numFmt w:val="bullet"/>
      <w:lvlText w:val=""/>
      <w:lvlJc w:val="left"/>
      <w:pPr>
        <w:ind w:left="787" w:hanging="360"/>
      </w:pPr>
      <w:rPr>
        <w:rFonts w:ascii="Symbol" w:hAnsi="Symbol" w:hint="default"/>
      </w:rPr>
    </w:lvl>
    <w:lvl w:ilvl="1" w:tplc="0CBA7F36">
      <w:start w:val="1"/>
      <w:numFmt w:val="bullet"/>
      <w:lvlText w:val="o"/>
      <w:lvlJc w:val="left"/>
      <w:pPr>
        <w:ind w:left="1507" w:hanging="360"/>
      </w:pPr>
      <w:rPr>
        <w:rFonts w:ascii="Courier New" w:hAnsi="Courier New" w:cs="Courier New" w:hint="default"/>
      </w:rPr>
    </w:lvl>
    <w:lvl w:ilvl="2" w:tplc="B238C04C">
      <w:start w:val="1"/>
      <w:numFmt w:val="bullet"/>
      <w:lvlText w:val=""/>
      <w:lvlJc w:val="left"/>
      <w:pPr>
        <w:ind w:left="2227" w:hanging="360"/>
      </w:pPr>
      <w:rPr>
        <w:rFonts w:ascii="Wingdings" w:hAnsi="Wingdings" w:hint="default"/>
      </w:rPr>
    </w:lvl>
    <w:lvl w:ilvl="3" w:tplc="998893F2" w:tentative="1">
      <w:start w:val="1"/>
      <w:numFmt w:val="bullet"/>
      <w:lvlText w:val=""/>
      <w:lvlJc w:val="left"/>
      <w:pPr>
        <w:ind w:left="2947" w:hanging="360"/>
      </w:pPr>
      <w:rPr>
        <w:rFonts w:ascii="Symbol" w:hAnsi="Symbol" w:hint="default"/>
      </w:rPr>
    </w:lvl>
    <w:lvl w:ilvl="4" w:tplc="37B8F2B0" w:tentative="1">
      <w:start w:val="1"/>
      <w:numFmt w:val="bullet"/>
      <w:lvlText w:val="o"/>
      <w:lvlJc w:val="left"/>
      <w:pPr>
        <w:ind w:left="3667" w:hanging="360"/>
      </w:pPr>
      <w:rPr>
        <w:rFonts w:ascii="Courier New" w:hAnsi="Courier New" w:cs="Courier New" w:hint="default"/>
      </w:rPr>
    </w:lvl>
    <w:lvl w:ilvl="5" w:tplc="03A08C18" w:tentative="1">
      <w:start w:val="1"/>
      <w:numFmt w:val="bullet"/>
      <w:lvlText w:val=""/>
      <w:lvlJc w:val="left"/>
      <w:pPr>
        <w:ind w:left="4387" w:hanging="360"/>
      </w:pPr>
      <w:rPr>
        <w:rFonts w:ascii="Wingdings" w:hAnsi="Wingdings" w:hint="default"/>
      </w:rPr>
    </w:lvl>
    <w:lvl w:ilvl="6" w:tplc="011CED64" w:tentative="1">
      <w:start w:val="1"/>
      <w:numFmt w:val="bullet"/>
      <w:lvlText w:val=""/>
      <w:lvlJc w:val="left"/>
      <w:pPr>
        <w:ind w:left="5107" w:hanging="360"/>
      </w:pPr>
      <w:rPr>
        <w:rFonts w:ascii="Symbol" w:hAnsi="Symbol" w:hint="default"/>
      </w:rPr>
    </w:lvl>
    <w:lvl w:ilvl="7" w:tplc="AFB088AA" w:tentative="1">
      <w:start w:val="1"/>
      <w:numFmt w:val="bullet"/>
      <w:lvlText w:val="o"/>
      <w:lvlJc w:val="left"/>
      <w:pPr>
        <w:ind w:left="5827" w:hanging="360"/>
      </w:pPr>
      <w:rPr>
        <w:rFonts w:ascii="Courier New" w:hAnsi="Courier New" w:cs="Courier New" w:hint="default"/>
      </w:rPr>
    </w:lvl>
    <w:lvl w:ilvl="8" w:tplc="55EE240E" w:tentative="1">
      <w:start w:val="1"/>
      <w:numFmt w:val="bullet"/>
      <w:lvlText w:val=""/>
      <w:lvlJc w:val="left"/>
      <w:pPr>
        <w:ind w:left="6547" w:hanging="360"/>
      </w:pPr>
      <w:rPr>
        <w:rFonts w:ascii="Wingdings" w:hAnsi="Wingdings" w:hint="default"/>
      </w:rPr>
    </w:lvl>
  </w:abstractNum>
  <w:abstractNum w:abstractNumId="17" w15:restartNumberingAfterBreak="0">
    <w:nsid w:val="260F394F"/>
    <w:multiLevelType w:val="multilevel"/>
    <w:tmpl w:val="6C8A5C10"/>
    <w:lvl w:ilvl="0">
      <w:start w:val="5"/>
      <w:numFmt w:val="decimal"/>
      <w:lvlText w:val="%1"/>
      <w:lvlJc w:val="left"/>
      <w:pPr>
        <w:ind w:left="480" w:hanging="480"/>
      </w:pPr>
      <w:rPr>
        <w:rFonts w:hint="default"/>
        <w:b/>
      </w:rPr>
    </w:lvl>
    <w:lvl w:ilvl="1">
      <w:start w:val="1"/>
      <w:numFmt w:val="decimal"/>
      <w:lvlText w:val="%1.%2"/>
      <w:lvlJc w:val="left"/>
      <w:pPr>
        <w:ind w:left="1478" w:hanging="480"/>
      </w:pPr>
      <w:rPr>
        <w:rFonts w:hint="default"/>
        <w:b/>
      </w:rPr>
    </w:lvl>
    <w:lvl w:ilvl="2">
      <w:start w:val="1"/>
      <w:numFmt w:val="decimal"/>
      <w:lvlText w:val="%1.%2.%3"/>
      <w:lvlJc w:val="left"/>
      <w:pPr>
        <w:ind w:left="2716" w:hanging="720"/>
      </w:pPr>
      <w:rPr>
        <w:rFonts w:hint="default"/>
        <w:b/>
      </w:rPr>
    </w:lvl>
    <w:lvl w:ilvl="3">
      <w:start w:val="1"/>
      <w:numFmt w:val="decimal"/>
      <w:lvlText w:val="%1.%2.%3.%4"/>
      <w:lvlJc w:val="left"/>
      <w:pPr>
        <w:ind w:left="1430" w:hanging="720"/>
      </w:pPr>
      <w:rPr>
        <w:rFonts w:hint="default"/>
        <w:b/>
      </w:rPr>
    </w:lvl>
    <w:lvl w:ilvl="4">
      <w:start w:val="1"/>
      <w:numFmt w:val="decimal"/>
      <w:lvlText w:val="%1.%2.%3.%4.%5"/>
      <w:lvlJc w:val="left"/>
      <w:pPr>
        <w:ind w:left="5072" w:hanging="1080"/>
      </w:pPr>
      <w:rPr>
        <w:rFonts w:hint="default"/>
        <w:b/>
      </w:rPr>
    </w:lvl>
    <w:lvl w:ilvl="5">
      <w:start w:val="1"/>
      <w:numFmt w:val="decimal"/>
      <w:lvlText w:val="%1.%2.%3.%4.%5.%6"/>
      <w:lvlJc w:val="left"/>
      <w:pPr>
        <w:ind w:left="6070" w:hanging="1080"/>
      </w:pPr>
      <w:rPr>
        <w:rFonts w:hint="default"/>
        <w:b/>
      </w:rPr>
    </w:lvl>
    <w:lvl w:ilvl="6">
      <w:start w:val="1"/>
      <w:numFmt w:val="decimal"/>
      <w:lvlText w:val="%1.%2.%3.%4.%5.%6.%7"/>
      <w:lvlJc w:val="left"/>
      <w:pPr>
        <w:ind w:left="7428" w:hanging="1440"/>
      </w:pPr>
      <w:rPr>
        <w:rFonts w:hint="default"/>
        <w:b/>
      </w:rPr>
    </w:lvl>
    <w:lvl w:ilvl="7">
      <w:start w:val="1"/>
      <w:numFmt w:val="decimal"/>
      <w:lvlText w:val="%1.%2.%3.%4.%5.%6.%7.%8"/>
      <w:lvlJc w:val="left"/>
      <w:pPr>
        <w:ind w:left="8426" w:hanging="1440"/>
      </w:pPr>
      <w:rPr>
        <w:rFonts w:hint="default"/>
        <w:b/>
      </w:rPr>
    </w:lvl>
    <w:lvl w:ilvl="8">
      <w:start w:val="1"/>
      <w:numFmt w:val="decimal"/>
      <w:lvlText w:val="%1.%2.%3.%4.%5.%6.%7.%8.%9"/>
      <w:lvlJc w:val="left"/>
      <w:pPr>
        <w:ind w:left="9424" w:hanging="1440"/>
      </w:pPr>
      <w:rPr>
        <w:rFonts w:hint="default"/>
        <w:b/>
      </w:rPr>
    </w:lvl>
  </w:abstractNum>
  <w:abstractNum w:abstractNumId="18" w15:restartNumberingAfterBreak="0">
    <w:nsid w:val="2B5231B6"/>
    <w:multiLevelType w:val="hybridMultilevel"/>
    <w:tmpl w:val="8646A8FA"/>
    <w:lvl w:ilvl="0" w:tplc="88222A76">
      <w:start w:val="1"/>
      <w:numFmt w:val="bullet"/>
      <w:lvlText w:val=""/>
      <w:lvlJc w:val="left"/>
      <w:pPr>
        <w:ind w:left="720" w:hanging="360"/>
      </w:pPr>
      <w:rPr>
        <w:rFonts w:ascii="Symbol" w:hAnsi="Symbol" w:hint="default"/>
      </w:rPr>
    </w:lvl>
    <w:lvl w:ilvl="1" w:tplc="68504EAA" w:tentative="1">
      <w:start w:val="1"/>
      <w:numFmt w:val="bullet"/>
      <w:lvlText w:val="o"/>
      <w:lvlJc w:val="left"/>
      <w:pPr>
        <w:ind w:left="1440" w:hanging="360"/>
      </w:pPr>
      <w:rPr>
        <w:rFonts w:ascii="Courier New" w:hAnsi="Courier New" w:cs="Courier New" w:hint="default"/>
      </w:rPr>
    </w:lvl>
    <w:lvl w:ilvl="2" w:tplc="235E2A76" w:tentative="1">
      <w:start w:val="1"/>
      <w:numFmt w:val="bullet"/>
      <w:lvlText w:val=""/>
      <w:lvlJc w:val="left"/>
      <w:pPr>
        <w:ind w:left="2160" w:hanging="360"/>
      </w:pPr>
      <w:rPr>
        <w:rFonts w:ascii="Wingdings" w:hAnsi="Wingdings" w:hint="default"/>
      </w:rPr>
    </w:lvl>
    <w:lvl w:ilvl="3" w:tplc="3BCA40B6" w:tentative="1">
      <w:start w:val="1"/>
      <w:numFmt w:val="bullet"/>
      <w:lvlText w:val=""/>
      <w:lvlJc w:val="left"/>
      <w:pPr>
        <w:ind w:left="2880" w:hanging="360"/>
      </w:pPr>
      <w:rPr>
        <w:rFonts w:ascii="Symbol" w:hAnsi="Symbol" w:hint="default"/>
      </w:rPr>
    </w:lvl>
    <w:lvl w:ilvl="4" w:tplc="D0FA7D04" w:tentative="1">
      <w:start w:val="1"/>
      <w:numFmt w:val="bullet"/>
      <w:lvlText w:val="o"/>
      <w:lvlJc w:val="left"/>
      <w:pPr>
        <w:ind w:left="3600" w:hanging="360"/>
      </w:pPr>
      <w:rPr>
        <w:rFonts w:ascii="Courier New" w:hAnsi="Courier New" w:cs="Courier New" w:hint="default"/>
      </w:rPr>
    </w:lvl>
    <w:lvl w:ilvl="5" w:tplc="9E4EC024" w:tentative="1">
      <w:start w:val="1"/>
      <w:numFmt w:val="bullet"/>
      <w:lvlText w:val=""/>
      <w:lvlJc w:val="left"/>
      <w:pPr>
        <w:ind w:left="4320" w:hanging="360"/>
      </w:pPr>
      <w:rPr>
        <w:rFonts w:ascii="Wingdings" w:hAnsi="Wingdings" w:hint="default"/>
      </w:rPr>
    </w:lvl>
    <w:lvl w:ilvl="6" w:tplc="CFF0ACAA" w:tentative="1">
      <w:start w:val="1"/>
      <w:numFmt w:val="bullet"/>
      <w:lvlText w:val=""/>
      <w:lvlJc w:val="left"/>
      <w:pPr>
        <w:ind w:left="5040" w:hanging="360"/>
      </w:pPr>
      <w:rPr>
        <w:rFonts w:ascii="Symbol" w:hAnsi="Symbol" w:hint="default"/>
      </w:rPr>
    </w:lvl>
    <w:lvl w:ilvl="7" w:tplc="A0708AF6" w:tentative="1">
      <w:start w:val="1"/>
      <w:numFmt w:val="bullet"/>
      <w:lvlText w:val="o"/>
      <w:lvlJc w:val="left"/>
      <w:pPr>
        <w:ind w:left="5760" w:hanging="360"/>
      </w:pPr>
      <w:rPr>
        <w:rFonts w:ascii="Courier New" w:hAnsi="Courier New" w:cs="Courier New" w:hint="default"/>
      </w:rPr>
    </w:lvl>
    <w:lvl w:ilvl="8" w:tplc="958A442E" w:tentative="1">
      <w:start w:val="1"/>
      <w:numFmt w:val="bullet"/>
      <w:lvlText w:val=""/>
      <w:lvlJc w:val="left"/>
      <w:pPr>
        <w:ind w:left="6480" w:hanging="360"/>
      </w:pPr>
      <w:rPr>
        <w:rFonts w:ascii="Wingdings" w:hAnsi="Wingdings" w:hint="default"/>
      </w:rPr>
    </w:lvl>
  </w:abstractNum>
  <w:abstractNum w:abstractNumId="19" w15:restartNumberingAfterBreak="0">
    <w:nsid w:val="2BB14F77"/>
    <w:multiLevelType w:val="hybridMultilevel"/>
    <w:tmpl w:val="D76A8B9C"/>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0" w15:restartNumberingAfterBreak="0">
    <w:nsid w:val="2D9B6101"/>
    <w:multiLevelType w:val="hybridMultilevel"/>
    <w:tmpl w:val="6B96B36A"/>
    <w:lvl w:ilvl="0" w:tplc="40090001">
      <w:start w:val="1"/>
      <w:numFmt w:val="lowerRoman"/>
      <w:lvlText w:val="%1."/>
      <w:lvlJc w:val="right"/>
      <w:pPr>
        <w:ind w:left="2880" w:hanging="360"/>
      </w:pPr>
    </w:lvl>
    <w:lvl w:ilvl="1" w:tplc="40090003" w:tentative="1">
      <w:start w:val="1"/>
      <w:numFmt w:val="lowerLetter"/>
      <w:lvlText w:val="%2."/>
      <w:lvlJc w:val="left"/>
      <w:pPr>
        <w:ind w:left="3600" w:hanging="360"/>
      </w:pPr>
    </w:lvl>
    <w:lvl w:ilvl="2" w:tplc="40090005" w:tentative="1">
      <w:start w:val="1"/>
      <w:numFmt w:val="lowerRoman"/>
      <w:lvlText w:val="%3."/>
      <w:lvlJc w:val="right"/>
      <w:pPr>
        <w:ind w:left="4320" w:hanging="180"/>
      </w:pPr>
    </w:lvl>
    <w:lvl w:ilvl="3" w:tplc="40090001" w:tentative="1">
      <w:start w:val="1"/>
      <w:numFmt w:val="decimal"/>
      <w:lvlText w:val="%4."/>
      <w:lvlJc w:val="left"/>
      <w:pPr>
        <w:ind w:left="5040" w:hanging="360"/>
      </w:pPr>
    </w:lvl>
    <w:lvl w:ilvl="4" w:tplc="40090003" w:tentative="1">
      <w:start w:val="1"/>
      <w:numFmt w:val="lowerLetter"/>
      <w:lvlText w:val="%5."/>
      <w:lvlJc w:val="left"/>
      <w:pPr>
        <w:ind w:left="5760" w:hanging="360"/>
      </w:pPr>
    </w:lvl>
    <w:lvl w:ilvl="5" w:tplc="40090005" w:tentative="1">
      <w:start w:val="1"/>
      <w:numFmt w:val="lowerRoman"/>
      <w:lvlText w:val="%6."/>
      <w:lvlJc w:val="right"/>
      <w:pPr>
        <w:ind w:left="6480" w:hanging="180"/>
      </w:pPr>
    </w:lvl>
    <w:lvl w:ilvl="6" w:tplc="40090001" w:tentative="1">
      <w:start w:val="1"/>
      <w:numFmt w:val="decimal"/>
      <w:lvlText w:val="%7."/>
      <w:lvlJc w:val="left"/>
      <w:pPr>
        <w:ind w:left="7200" w:hanging="360"/>
      </w:pPr>
    </w:lvl>
    <w:lvl w:ilvl="7" w:tplc="40090003" w:tentative="1">
      <w:start w:val="1"/>
      <w:numFmt w:val="lowerLetter"/>
      <w:lvlText w:val="%8."/>
      <w:lvlJc w:val="left"/>
      <w:pPr>
        <w:ind w:left="7920" w:hanging="360"/>
      </w:pPr>
    </w:lvl>
    <w:lvl w:ilvl="8" w:tplc="40090005" w:tentative="1">
      <w:start w:val="1"/>
      <w:numFmt w:val="lowerRoman"/>
      <w:lvlText w:val="%9."/>
      <w:lvlJc w:val="right"/>
      <w:pPr>
        <w:ind w:left="8640" w:hanging="180"/>
      </w:pPr>
    </w:lvl>
  </w:abstractNum>
  <w:abstractNum w:abstractNumId="21" w15:restartNumberingAfterBreak="0">
    <w:nsid w:val="3C943FA0"/>
    <w:multiLevelType w:val="multilevel"/>
    <w:tmpl w:val="D1B824B6"/>
    <w:lvl w:ilvl="0">
      <w:start w:val="5"/>
      <w:numFmt w:val="decimal"/>
      <w:lvlText w:val="%1"/>
      <w:lvlJc w:val="left"/>
      <w:pPr>
        <w:ind w:left="645" w:hanging="645"/>
      </w:pPr>
      <w:rPr>
        <w:rFonts w:hint="default"/>
      </w:rPr>
    </w:lvl>
    <w:lvl w:ilvl="1">
      <w:start w:val="4"/>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47747916"/>
    <w:multiLevelType w:val="hybridMultilevel"/>
    <w:tmpl w:val="12BE6C26"/>
    <w:lvl w:ilvl="0" w:tplc="0409001B">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3" w15:restartNumberingAfterBreak="0">
    <w:nsid w:val="4A027283"/>
    <w:multiLevelType w:val="multilevel"/>
    <w:tmpl w:val="A7AC05B6"/>
    <w:lvl w:ilvl="0">
      <w:start w:val="1"/>
      <w:numFmt w:val="decimal"/>
      <w:lvlText w:val="%1.0"/>
      <w:lvlJc w:val="left"/>
      <w:pPr>
        <w:ind w:left="720" w:hanging="720"/>
      </w:pPr>
      <w:rPr>
        <w:rFonts w:hint="default"/>
        <w:b/>
      </w:rPr>
    </w:lvl>
    <w:lvl w:ilvl="1">
      <w:start w:val="1"/>
      <w:numFmt w:val="decimal"/>
      <w:lvlText w:val="%1.%2"/>
      <w:lvlJc w:val="left"/>
      <w:pPr>
        <w:ind w:left="1997" w:hanging="720"/>
      </w:pPr>
      <w:rPr>
        <w:rFonts w:hint="default"/>
        <w:b w:val="0"/>
        <w:i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4" w15:restartNumberingAfterBreak="0">
    <w:nsid w:val="4EDB62FF"/>
    <w:multiLevelType w:val="multilevel"/>
    <w:tmpl w:val="5406C35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5" w15:restartNumberingAfterBreak="0">
    <w:nsid w:val="537B699D"/>
    <w:multiLevelType w:val="hybridMultilevel"/>
    <w:tmpl w:val="E30CF504"/>
    <w:lvl w:ilvl="0" w:tplc="9D66E378">
      <w:start w:val="1"/>
      <w:numFmt w:val="bullet"/>
      <w:lvlText w:val=""/>
      <w:lvlJc w:val="left"/>
      <w:pPr>
        <w:ind w:left="720" w:hanging="360"/>
      </w:pPr>
      <w:rPr>
        <w:rFonts w:ascii="Symbol" w:hAnsi="Symbol" w:hint="default"/>
      </w:rPr>
    </w:lvl>
    <w:lvl w:ilvl="1" w:tplc="153E5A38" w:tentative="1">
      <w:start w:val="1"/>
      <w:numFmt w:val="bullet"/>
      <w:lvlText w:val="o"/>
      <w:lvlJc w:val="left"/>
      <w:pPr>
        <w:ind w:left="1440" w:hanging="360"/>
      </w:pPr>
      <w:rPr>
        <w:rFonts w:ascii="Courier New" w:hAnsi="Courier New" w:cs="Courier New" w:hint="default"/>
      </w:rPr>
    </w:lvl>
    <w:lvl w:ilvl="2" w:tplc="981C040E" w:tentative="1">
      <w:start w:val="1"/>
      <w:numFmt w:val="bullet"/>
      <w:lvlText w:val=""/>
      <w:lvlJc w:val="left"/>
      <w:pPr>
        <w:ind w:left="2160" w:hanging="360"/>
      </w:pPr>
      <w:rPr>
        <w:rFonts w:ascii="Wingdings" w:hAnsi="Wingdings" w:hint="default"/>
      </w:rPr>
    </w:lvl>
    <w:lvl w:ilvl="3" w:tplc="D4B81DFA" w:tentative="1">
      <w:start w:val="1"/>
      <w:numFmt w:val="bullet"/>
      <w:lvlText w:val=""/>
      <w:lvlJc w:val="left"/>
      <w:pPr>
        <w:ind w:left="2880" w:hanging="360"/>
      </w:pPr>
      <w:rPr>
        <w:rFonts w:ascii="Symbol" w:hAnsi="Symbol" w:hint="default"/>
      </w:rPr>
    </w:lvl>
    <w:lvl w:ilvl="4" w:tplc="5EB2433A" w:tentative="1">
      <w:start w:val="1"/>
      <w:numFmt w:val="bullet"/>
      <w:lvlText w:val="o"/>
      <w:lvlJc w:val="left"/>
      <w:pPr>
        <w:ind w:left="3600" w:hanging="360"/>
      </w:pPr>
      <w:rPr>
        <w:rFonts w:ascii="Courier New" w:hAnsi="Courier New" w:cs="Courier New" w:hint="default"/>
      </w:rPr>
    </w:lvl>
    <w:lvl w:ilvl="5" w:tplc="6A860F4E" w:tentative="1">
      <w:start w:val="1"/>
      <w:numFmt w:val="bullet"/>
      <w:lvlText w:val=""/>
      <w:lvlJc w:val="left"/>
      <w:pPr>
        <w:ind w:left="4320" w:hanging="360"/>
      </w:pPr>
      <w:rPr>
        <w:rFonts w:ascii="Wingdings" w:hAnsi="Wingdings" w:hint="default"/>
      </w:rPr>
    </w:lvl>
    <w:lvl w:ilvl="6" w:tplc="8A9ACE5E" w:tentative="1">
      <w:start w:val="1"/>
      <w:numFmt w:val="bullet"/>
      <w:lvlText w:val=""/>
      <w:lvlJc w:val="left"/>
      <w:pPr>
        <w:ind w:left="5040" w:hanging="360"/>
      </w:pPr>
      <w:rPr>
        <w:rFonts w:ascii="Symbol" w:hAnsi="Symbol" w:hint="default"/>
      </w:rPr>
    </w:lvl>
    <w:lvl w:ilvl="7" w:tplc="927293E0" w:tentative="1">
      <w:start w:val="1"/>
      <w:numFmt w:val="bullet"/>
      <w:lvlText w:val="o"/>
      <w:lvlJc w:val="left"/>
      <w:pPr>
        <w:ind w:left="5760" w:hanging="360"/>
      </w:pPr>
      <w:rPr>
        <w:rFonts w:ascii="Courier New" w:hAnsi="Courier New" w:cs="Courier New" w:hint="default"/>
      </w:rPr>
    </w:lvl>
    <w:lvl w:ilvl="8" w:tplc="6382DA34" w:tentative="1">
      <w:start w:val="1"/>
      <w:numFmt w:val="bullet"/>
      <w:lvlText w:val=""/>
      <w:lvlJc w:val="left"/>
      <w:pPr>
        <w:ind w:left="6480" w:hanging="360"/>
      </w:pPr>
      <w:rPr>
        <w:rFonts w:ascii="Wingdings" w:hAnsi="Wingdings" w:hint="default"/>
      </w:rPr>
    </w:lvl>
  </w:abstractNum>
  <w:abstractNum w:abstractNumId="26" w15:restartNumberingAfterBreak="0">
    <w:nsid w:val="559A38B9"/>
    <w:multiLevelType w:val="multilevel"/>
    <w:tmpl w:val="B3B4B306"/>
    <w:lvl w:ilvl="0">
      <w:start w:val="5"/>
      <w:numFmt w:val="decimal"/>
      <w:lvlText w:val="%1"/>
      <w:lvlJc w:val="left"/>
      <w:pPr>
        <w:ind w:left="645" w:hanging="645"/>
      </w:pPr>
      <w:rPr>
        <w:rFonts w:hint="default"/>
      </w:rPr>
    </w:lvl>
    <w:lvl w:ilvl="1">
      <w:start w:val="4"/>
      <w:numFmt w:val="decimal"/>
      <w:lvlText w:val="%1.%2"/>
      <w:lvlJc w:val="left"/>
      <w:pPr>
        <w:ind w:left="765" w:hanging="645"/>
      </w:pPr>
      <w:rPr>
        <w:rFonts w:hint="default"/>
      </w:rPr>
    </w:lvl>
    <w:lvl w:ilvl="2">
      <w:start w:val="1"/>
      <w:numFmt w:val="decimal"/>
      <w:lvlText w:val="%1.%2.%3"/>
      <w:lvlJc w:val="left"/>
      <w:pPr>
        <w:ind w:left="960" w:hanging="720"/>
      </w:pPr>
      <w:rPr>
        <w:rFonts w:hint="default"/>
        <w:b w:val="0"/>
      </w:rPr>
    </w:lvl>
    <w:lvl w:ilvl="3">
      <w:start w:val="2"/>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400" w:hanging="1440"/>
      </w:pPr>
      <w:rPr>
        <w:rFonts w:hint="default"/>
      </w:rPr>
    </w:lvl>
  </w:abstractNum>
  <w:abstractNum w:abstractNumId="27" w15:restartNumberingAfterBreak="0">
    <w:nsid w:val="559D2028"/>
    <w:multiLevelType w:val="multilevel"/>
    <w:tmpl w:val="5406C35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8" w15:restartNumberingAfterBreak="0">
    <w:nsid w:val="56151E94"/>
    <w:multiLevelType w:val="hybridMultilevel"/>
    <w:tmpl w:val="16367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A87E62"/>
    <w:multiLevelType w:val="hybridMultilevel"/>
    <w:tmpl w:val="88D83A20"/>
    <w:lvl w:ilvl="0" w:tplc="5D38C1DE">
      <w:start w:val="1"/>
      <w:numFmt w:val="bullet"/>
      <w:lvlText w:val=""/>
      <w:lvlJc w:val="left"/>
      <w:pPr>
        <w:ind w:left="720" w:hanging="360"/>
      </w:pPr>
      <w:rPr>
        <w:rFonts w:ascii="Symbol" w:hAnsi="Symbol" w:hint="default"/>
      </w:rPr>
    </w:lvl>
    <w:lvl w:ilvl="1" w:tplc="FE34DAF2">
      <w:start w:val="1"/>
      <w:numFmt w:val="bullet"/>
      <w:lvlText w:val="o"/>
      <w:lvlJc w:val="left"/>
      <w:pPr>
        <w:ind w:left="1440" w:hanging="360"/>
      </w:pPr>
      <w:rPr>
        <w:rFonts w:ascii="Courier New" w:hAnsi="Courier New" w:cs="Courier New" w:hint="default"/>
      </w:rPr>
    </w:lvl>
    <w:lvl w:ilvl="2" w:tplc="089C9BFE">
      <w:start w:val="1"/>
      <w:numFmt w:val="bullet"/>
      <w:lvlText w:val=""/>
      <w:lvlJc w:val="left"/>
      <w:pPr>
        <w:ind w:left="2160" w:hanging="360"/>
      </w:pPr>
      <w:rPr>
        <w:rFonts w:ascii="Wingdings" w:hAnsi="Wingdings" w:hint="default"/>
      </w:rPr>
    </w:lvl>
    <w:lvl w:ilvl="3" w:tplc="CBCA80C6" w:tentative="1">
      <w:start w:val="1"/>
      <w:numFmt w:val="bullet"/>
      <w:lvlText w:val=""/>
      <w:lvlJc w:val="left"/>
      <w:pPr>
        <w:ind w:left="2880" w:hanging="360"/>
      </w:pPr>
      <w:rPr>
        <w:rFonts w:ascii="Symbol" w:hAnsi="Symbol" w:hint="default"/>
      </w:rPr>
    </w:lvl>
    <w:lvl w:ilvl="4" w:tplc="A32E945A" w:tentative="1">
      <w:start w:val="1"/>
      <w:numFmt w:val="bullet"/>
      <w:lvlText w:val="o"/>
      <w:lvlJc w:val="left"/>
      <w:pPr>
        <w:ind w:left="3600" w:hanging="360"/>
      </w:pPr>
      <w:rPr>
        <w:rFonts w:ascii="Courier New" w:hAnsi="Courier New" w:cs="Courier New" w:hint="default"/>
      </w:rPr>
    </w:lvl>
    <w:lvl w:ilvl="5" w:tplc="D03E876C" w:tentative="1">
      <w:start w:val="1"/>
      <w:numFmt w:val="bullet"/>
      <w:lvlText w:val=""/>
      <w:lvlJc w:val="left"/>
      <w:pPr>
        <w:ind w:left="4320" w:hanging="360"/>
      </w:pPr>
      <w:rPr>
        <w:rFonts w:ascii="Wingdings" w:hAnsi="Wingdings" w:hint="default"/>
      </w:rPr>
    </w:lvl>
    <w:lvl w:ilvl="6" w:tplc="B4FE23DC" w:tentative="1">
      <w:start w:val="1"/>
      <w:numFmt w:val="bullet"/>
      <w:lvlText w:val=""/>
      <w:lvlJc w:val="left"/>
      <w:pPr>
        <w:ind w:left="5040" w:hanging="360"/>
      </w:pPr>
      <w:rPr>
        <w:rFonts w:ascii="Symbol" w:hAnsi="Symbol" w:hint="default"/>
      </w:rPr>
    </w:lvl>
    <w:lvl w:ilvl="7" w:tplc="082CD08C" w:tentative="1">
      <w:start w:val="1"/>
      <w:numFmt w:val="bullet"/>
      <w:lvlText w:val="o"/>
      <w:lvlJc w:val="left"/>
      <w:pPr>
        <w:ind w:left="5760" w:hanging="360"/>
      </w:pPr>
      <w:rPr>
        <w:rFonts w:ascii="Courier New" w:hAnsi="Courier New" w:cs="Courier New" w:hint="default"/>
      </w:rPr>
    </w:lvl>
    <w:lvl w:ilvl="8" w:tplc="1864F9C2" w:tentative="1">
      <w:start w:val="1"/>
      <w:numFmt w:val="bullet"/>
      <w:lvlText w:val=""/>
      <w:lvlJc w:val="left"/>
      <w:pPr>
        <w:ind w:left="6480" w:hanging="360"/>
      </w:pPr>
      <w:rPr>
        <w:rFonts w:ascii="Wingdings" w:hAnsi="Wingdings" w:hint="default"/>
      </w:rPr>
    </w:lvl>
  </w:abstractNum>
  <w:abstractNum w:abstractNumId="30" w15:restartNumberingAfterBreak="0">
    <w:nsid w:val="58480387"/>
    <w:multiLevelType w:val="hybridMultilevel"/>
    <w:tmpl w:val="F6E2D8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DDC16F3"/>
    <w:multiLevelType w:val="multilevel"/>
    <w:tmpl w:val="F014D248"/>
    <w:lvl w:ilvl="0">
      <w:start w:val="1"/>
      <w:numFmt w:val="decimal"/>
      <w:lvlText w:val="%1.0"/>
      <w:lvlJc w:val="left"/>
      <w:pPr>
        <w:ind w:left="720" w:hanging="720"/>
      </w:pPr>
      <w:rPr>
        <w:rFonts w:hint="default"/>
      </w:rPr>
    </w:lvl>
    <w:lvl w:ilvl="1">
      <w:start w:val="1"/>
      <w:numFmt w:val="decimal"/>
      <w:lvlText w:val="%1.%2"/>
      <w:lvlJc w:val="left"/>
      <w:pPr>
        <w:ind w:left="1997" w:hanging="720"/>
      </w:pPr>
      <w:rPr>
        <w:rFonts w:hint="default"/>
        <w:b w:val="0"/>
        <w:i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2" w15:restartNumberingAfterBreak="0">
    <w:nsid w:val="6011366E"/>
    <w:multiLevelType w:val="hybridMultilevel"/>
    <w:tmpl w:val="BD0ABA3E"/>
    <w:lvl w:ilvl="0" w:tplc="3AD0C678">
      <w:start w:val="1"/>
      <w:numFmt w:val="bullet"/>
      <w:lvlText w:val=""/>
      <w:lvlJc w:val="left"/>
      <w:pPr>
        <w:ind w:left="720" w:hanging="360"/>
      </w:pPr>
      <w:rPr>
        <w:rFonts w:ascii="Symbol" w:hAnsi="Symbol" w:hint="default"/>
      </w:rPr>
    </w:lvl>
    <w:lvl w:ilvl="1" w:tplc="67465290" w:tentative="1">
      <w:start w:val="1"/>
      <w:numFmt w:val="bullet"/>
      <w:lvlText w:val="o"/>
      <w:lvlJc w:val="left"/>
      <w:pPr>
        <w:ind w:left="1440" w:hanging="360"/>
      </w:pPr>
      <w:rPr>
        <w:rFonts w:ascii="Courier New" w:hAnsi="Courier New" w:cs="Courier New" w:hint="default"/>
      </w:rPr>
    </w:lvl>
    <w:lvl w:ilvl="2" w:tplc="E0FEF3F4" w:tentative="1">
      <w:start w:val="1"/>
      <w:numFmt w:val="bullet"/>
      <w:lvlText w:val=""/>
      <w:lvlJc w:val="left"/>
      <w:pPr>
        <w:ind w:left="2160" w:hanging="360"/>
      </w:pPr>
      <w:rPr>
        <w:rFonts w:ascii="Wingdings" w:hAnsi="Wingdings" w:hint="default"/>
      </w:rPr>
    </w:lvl>
    <w:lvl w:ilvl="3" w:tplc="839EBA04" w:tentative="1">
      <w:start w:val="1"/>
      <w:numFmt w:val="bullet"/>
      <w:lvlText w:val=""/>
      <w:lvlJc w:val="left"/>
      <w:pPr>
        <w:ind w:left="2880" w:hanging="360"/>
      </w:pPr>
      <w:rPr>
        <w:rFonts w:ascii="Symbol" w:hAnsi="Symbol" w:hint="default"/>
      </w:rPr>
    </w:lvl>
    <w:lvl w:ilvl="4" w:tplc="A4106B5A" w:tentative="1">
      <w:start w:val="1"/>
      <w:numFmt w:val="bullet"/>
      <w:lvlText w:val="o"/>
      <w:lvlJc w:val="left"/>
      <w:pPr>
        <w:ind w:left="3600" w:hanging="360"/>
      </w:pPr>
      <w:rPr>
        <w:rFonts w:ascii="Courier New" w:hAnsi="Courier New" w:cs="Courier New" w:hint="default"/>
      </w:rPr>
    </w:lvl>
    <w:lvl w:ilvl="5" w:tplc="B85AE0F4" w:tentative="1">
      <w:start w:val="1"/>
      <w:numFmt w:val="bullet"/>
      <w:lvlText w:val=""/>
      <w:lvlJc w:val="left"/>
      <w:pPr>
        <w:ind w:left="4320" w:hanging="360"/>
      </w:pPr>
      <w:rPr>
        <w:rFonts w:ascii="Wingdings" w:hAnsi="Wingdings" w:hint="default"/>
      </w:rPr>
    </w:lvl>
    <w:lvl w:ilvl="6" w:tplc="879E20EC" w:tentative="1">
      <w:start w:val="1"/>
      <w:numFmt w:val="bullet"/>
      <w:lvlText w:val=""/>
      <w:lvlJc w:val="left"/>
      <w:pPr>
        <w:ind w:left="5040" w:hanging="360"/>
      </w:pPr>
      <w:rPr>
        <w:rFonts w:ascii="Symbol" w:hAnsi="Symbol" w:hint="default"/>
      </w:rPr>
    </w:lvl>
    <w:lvl w:ilvl="7" w:tplc="47F4BEBC" w:tentative="1">
      <w:start w:val="1"/>
      <w:numFmt w:val="bullet"/>
      <w:lvlText w:val="o"/>
      <w:lvlJc w:val="left"/>
      <w:pPr>
        <w:ind w:left="5760" w:hanging="360"/>
      </w:pPr>
      <w:rPr>
        <w:rFonts w:ascii="Courier New" w:hAnsi="Courier New" w:cs="Courier New" w:hint="default"/>
      </w:rPr>
    </w:lvl>
    <w:lvl w:ilvl="8" w:tplc="A4D4DB8C" w:tentative="1">
      <w:start w:val="1"/>
      <w:numFmt w:val="bullet"/>
      <w:lvlText w:val=""/>
      <w:lvlJc w:val="left"/>
      <w:pPr>
        <w:ind w:left="6480" w:hanging="360"/>
      </w:pPr>
      <w:rPr>
        <w:rFonts w:ascii="Wingdings" w:hAnsi="Wingdings" w:hint="default"/>
      </w:rPr>
    </w:lvl>
  </w:abstractNum>
  <w:abstractNum w:abstractNumId="33" w15:restartNumberingAfterBreak="0">
    <w:nsid w:val="65F07178"/>
    <w:multiLevelType w:val="multilevel"/>
    <w:tmpl w:val="A7AC05B6"/>
    <w:lvl w:ilvl="0">
      <w:start w:val="1"/>
      <w:numFmt w:val="decimal"/>
      <w:lvlText w:val="%1.0"/>
      <w:lvlJc w:val="left"/>
      <w:pPr>
        <w:ind w:left="720" w:hanging="720"/>
      </w:pPr>
      <w:rPr>
        <w:rFonts w:hint="default"/>
        <w:b/>
      </w:rPr>
    </w:lvl>
    <w:lvl w:ilvl="1">
      <w:start w:val="1"/>
      <w:numFmt w:val="decimal"/>
      <w:lvlText w:val="%1.%2"/>
      <w:lvlJc w:val="left"/>
      <w:pPr>
        <w:ind w:left="1997" w:hanging="720"/>
      </w:pPr>
      <w:rPr>
        <w:rFonts w:hint="default"/>
        <w:b w:val="0"/>
        <w:i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4" w15:restartNumberingAfterBreak="0">
    <w:nsid w:val="6874783E"/>
    <w:multiLevelType w:val="hybridMultilevel"/>
    <w:tmpl w:val="B5589516"/>
    <w:lvl w:ilvl="0" w:tplc="04090019">
      <w:start w:val="1"/>
      <w:numFmt w:val="lowerLetter"/>
      <w:lvlText w:val="%1."/>
      <w:lvlJc w:val="left"/>
      <w:pPr>
        <w:ind w:left="1590" w:hanging="360"/>
      </w:pPr>
    </w:lvl>
    <w:lvl w:ilvl="1" w:tplc="04090019" w:tentative="1">
      <w:start w:val="1"/>
      <w:numFmt w:val="lowerLetter"/>
      <w:lvlText w:val="%2."/>
      <w:lvlJc w:val="left"/>
      <w:pPr>
        <w:ind w:left="2310" w:hanging="360"/>
      </w:pPr>
    </w:lvl>
    <w:lvl w:ilvl="2" w:tplc="0409001B" w:tentative="1">
      <w:start w:val="1"/>
      <w:numFmt w:val="lowerRoman"/>
      <w:lvlText w:val="%3."/>
      <w:lvlJc w:val="right"/>
      <w:pPr>
        <w:ind w:left="3030" w:hanging="180"/>
      </w:pPr>
    </w:lvl>
    <w:lvl w:ilvl="3" w:tplc="0409000F" w:tentative="1">
      <w:start w:val="1"/>
      <w:numFmt w:val="decimal"/>
      <w:lvlText w:val="%4."/>
      <w:lvlJc w:val="left"/>
      <w:pPr>
        <w:ind w:left="3750" w:hanging="360"/>
      </w:pPr>
    </w:lvl>
    <w:lvl w:ilvl="4" w:tplc="04090019" w:tentative="1">
      <w:start w:val="1"/>
      <w:numFmt w:val="lowerLetter"/>
      <w:lvlText w:val="%5."/>
      <w:lvlJc w:val="left"/>
      <w:pPr>
        <w:ind w:left="4470" w:hanging="360"/>
      </w:pPr>
    </w:lvl>
    <w:lvl w:ilvl="5" w:tplc="0409001B" w:tentative="1">
      <w:start w:val="1"/>
      <w:numFmt w:val="lowerRoman"/>
      <w:lvlText w:val="%6."/>
      <w:lvlJc w:val="right"/>
      <w:pPr>
        <w:ind w:left="5190" w:hanging="180"/>
      </w:pPr>
    </w:lvl>
    <w:lvl w:ilvl="6" w:tplc="0409000F" w:tentative="1">
      <w:start w:val="1"/>
      <w:numFmt w:val="decimal"/>
      <w:lvlText w:val="%7."/>
      <w:lvlJc w:val="left"/>
      <w:pPr>
        <w:ind w:left="5910" w:hanging="360"/>
      </w:pPr>
    </w:lvl>
    <w:lvl w:ilvl="7" w:tplc="04090019" w:tentative="1">
      <w:start w:val="1"/>
      <w:numFmt w:val="lowerLetter"/>
      <w:lvlText w:val="%8."/>
      <w:lvlJc w:val="left"/>
      <w:pPr>
        <w:ind w:left="6630" w:hanging="360"/>
      </w:pPr>
    </w:lvl>
    <w:lvl w:ilvl="8" w:tplc="0409001B" w:tentative="1">
      <w:start w:val="1"/>
      <w:numFmt w:val="lowerRoman"/>
      <w:lvlText w:val="%9."/>
      <w:lvlJc w:val="right"/>
      <w:pPr>
        <w:ind w:left="7350" w:hanging="180"/>
      </w:pPr>
    </w:lvl>
  </w:abstractNum>
  <w:abstractNum w:abstractNumId="35" w15:restartNumberingAfterBreak="0">
    <w:nsid w:val="692A50A3"/>
    <w:multiLevelType w:val="hybridMultilevel"/>
    <w:tmpl w:val="675C9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3A70FE"/>
    <w:multiLevelType w:val="hybridMultilevel"/>
    <w:tmpl w:val="391A1A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B10D09"/>
    <w:multiLevelType w:val="multilevel"/>
    <w:tmpl w:val="771E162E"/>
    <w:lvl w:ilvl="0">
      <w:start w:val="6"/>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11A3561"/>
    <w:multiLevelType w:val="hybridMultilevel"/>
    <w:tmpl w:val="F05217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1FF21C9"/>
    <w:multiLevelType w:val="multilevel"/>
    <w:tmpl w:val="5406C35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0" w15:restartNumberingAfterBreak="0">
    <w:nsid w:val="73B9543F"/>
    <w:multiLevelType w:val="hybridMultilevel"/>
    <w:tmpl w:val="9F0628B6"/>
    <w:lvl w:ilvl="0" w:tplc="7ED059A6">
      <w:start w:val="1"/>
      <w:numFmt w:val="lowerRoman"/>
      <w:lvlText w:val="%1."/>
      <w:lvlJc w:val="right"/>
      <w:pPr>
        <w:ind w:left="2160" w:hanging="360"/>
      </w:pPr>
    </w:lvl>
    <w:lvl w:ilvl="1" w:tplc="B180075E" w:tentative="1">
      <w:start w:val="1"/>
      <w:numFmt w:val="lowerLetter"/>
      <w:lvlText w:val="%2."/>
      <w:lvlJc w:val="left"/>
      <w:pPr>
        <w:ind w:left="2880" w:hanging="360"/>
      </w:pPr>
    </w:lvl>
    <w:lvl w:ilvl="2" w:tplc="0B4EF5F2" w:tentative="1">
      <w:start w:val="1"/>
      <w:numFmt w:val="lowerRoman"/>
      <w:lvlText w:val="%3."/>
      <w:lvlJc w:val="right"/>
      <w:pPr>
        <w:ind w:left="3600" w:hanging="180"/>
      </w:pPr>
    </w:lvl>
    <w:lvl w:ilvl="3" w:tplc="DF7A0D68" w:tentative="1">
      <w:start w:val="1"/>
      <w:numFmt w:val="decimal"/>
      <w:lvlText w:val="%4."/>
      <w:lvlJc w:val="left"/>
      <w:pPr>
        <w:ind w:left="4320" w:hanging="360"/>
      </w:pPr>
    </w:lvl>
    <w:lvl w:ilvl="4" w:tplc="D2CA36C0" w:tentative="1">
      <w:start w:val="1"/>
      <w:numFmt w:val="lowerLetter"/>
      <w:lvlText w:val="%5."/>
      <w:lvlJc w:val="left"/>
      <w:pPr>
        <w:ind w:left="5040" w:hanging="360"/>
      </w:pPr>
    </w:lvl>
    <w:lvl w:ilvl="5" w:tplc="E1ECCE5E" w:tentative="1">
      <w:start w:val="1"/>
      <w:numFmt w:val="lowerRoman"/>
      <w:lvlText w:val="%6."/>
      <w:lvlJc w:val="right"/>
      <w:pPr>
        <w:ind w:left="5760" w:hanging="180"/>
      </w:pPr>
    </w:lvl>
    <w:lvl w:ilvl="6" w:tplc="A720093E" w:tentative="1">
      <w:start w:val="1"/>
      <w:numFmt w:val="decimal"/>
      <w:lvlText w:val="%7."/>
      <w:lvlJc w:val="left"/>
      <w:pPr>
        <w:ind w:left="6480" w:hanging="360"/>
      </w:pPr>
    </w:lvl>
    <w:lvl w:ilvl="7" w:tplc="03401388" w:tentative="1">
      <w:start w:val="1"/>
      <w:numFmt w:val="lowerLetter"/>
      <w:lvlText w:val="%8."/>
      <w:lvlJc w:val="left"/>
      <w:pPr>
        <w:ind w:left="7200" w:hanging="360"/>
      </w:pPr>
    </w:lvl>
    <w:lvl w:ilvl="8" w:tplc="B066E858" w:tentative="1">
      <w:start w:val="1"/>
      <w:numFmt w:val="lowerRoman"/>
      <w:lvlText w:val="%9."/>
      <w:lvlJc w:val="right"/>
      <w:pPr>
        <w:ind w:left="7920" w:hanging="180"/>
      </w:pPr>
    </w:lvl>
  </w:abstractNum>
  <w:abstractNum w:abstractNumId="41" w15:restartNumberingAfterBreak="0">
    <w:nsid w:val="749664F7"/>
    <w:multiLevelType w:val="hybridMultilevel"/>
    <w:tmpl w:val="69624C90"/>
    <w:lvl w:ilvl="0" w:tplc="0409001B">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42" w15:restartNumberingAfterBreak="0">
    <w:nsid w:val="77C107EB"/>
    <w:multiLevelType w:val="hybridMultilevel"/>
    <w:tmpl w:val="F12A67EC"/>
    <w:lvl w:ilvl="0" w:tplc="40090001">
      <w:start w:val="1"/>
      <w:numFmt w:val="decimal"/>
      <w:lvlText w:val="%1."/>
      <w:lvlJc w:val="left"/>
      <w:pPr>
        <w:ind w:left="720" w:hanging="360"/>
      </w:pPr>
    </w:lvl>
    <w:lvl w:ilvl="1" w:tplc="40090003" w:tentative="1">
      <w:start w:val="1"/>
      <w:numFmt w:val="lowerLetter"/>
      <w:lvlText w:val="%2."/>
      <w:lvlJc w:val="left"/>
      <w:pPr>
        <w:ind w:left="1440" w:hanging="360"/>
      </w:pPr>
    </w:lvl>
    <w:lvl w:ilvl="2" w:tplc="40090005" w:tentative="1">
      <w:start w:val="1"/>
      <w:numFmt w:val="lowerRoman"/>
      <w:lvlText w:val="%3."/>
      <w:lvlJc w:val="right"/>
      <w:pPr>
        <w:ind w:left="2160" w:hanging="180"/>
      </w:pPr>
    </w:lvl>
    <w:lvl w:ilvl="3" w:tplc="40090001" w:tentative="1">
      <w:start w:val="1"/>
      <w:numFmt w:val="decimal"/>
      <w:lvlText w:val="%4."/>
      <w:lvlJc w:val="left"/>
      <w:pPr>
        <w:ind w:left="2880" w:hanging="360"/>
      </w:pPr>
    </w:lvl>
    <w:lvl w:ilvl="4" w:tplc="40090003" w:tentative="1">
      <w:start w:val="1"/>
      <w:numFmt w:val="lowerLetter"/>
      <w:lvlText w:val="%5."/>
      <w:lvlJc w:val="left"/>
      <w:pPr>
        <w:ind w:left="3600" w:hanging="360"/>
      </w:pPr>
    </w:lvl>
    <w:lvl w:ilvl="5" w:tplc="40090005" w:tentative="1">
      <w:start w:val="1"/>
      <w:numFmt w:val="lowerRoman"/>
      <w:lvlText w:val="%6."/>
      <w:lvlJc w:val="right"/>
      <w:pPr>
        <w:ind w:left="4320" w:hanging="180"/>
      </w:pPr>
    </w:lvl>
    <w:lvl w:ilvl="6" w:tplc="40090001" w:tentative="1">
      <w:start w:val="1"/>
      <w:numFmt w:val="decimal"/>
      <w:lvlText w:val="%7."/>
      <w:lvlJc w:val="left"/>
      <w:pPr>
        <w:ind w:left="5040" w:hanging="360"/>
      </w:pPr>
    </w:lvl>
    <w:lvl w:ilvl="7" w:tplc="40090003" w:tentative="1">
      <w:start w:val="1"/>
      <w:numFmt w:val="lowerLetter"/>
      <w:lvlText w:val="%8."/>
      <w:lvlJc w:val="left"/>
      <w:pPr>
        <w:ind w:left="5760" w:hanging="360"/>
      </w:pPr>
    </w:lvl>
    <w:lvl w:ilvl="8" w:tplc="40090005" w:tentative="1">
      <w:start w:val="1"/>
      <w:numFmt w:val="lowerRoman"/>
      <w:lvlText w:val="%9."/>
      <w:lvlJc w:val="right"/>
      <w:pPr>
        <w:ind w:left="6480" w:hanging="180"/>
      </w:pPr>
    </w:lvl>
  </w:abstractNum>
  <w:abstractNum w:abstractNumId="43" w15:restartNumberingAfterBreak="0">
    <w:nsid w:val="7B750DE0"/>
    <w:multiLevelType w:val="multilevel"/>
    <w:tmpl w:val="5406C35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4" w15:restartNumberingAfterBreak="0">
    <w:nsid w:val="7D475852"/>
    <w:multiLevelType w:val="multilevel"/>
    <w:tmpl w:val="30766560"/>
    <w:lvl w:ilvl="0">
      <w:start w:val="5"/>
      <w:numFmt w:val="decimal"/>
      <w:lvlText w:val="%1"/>
      <w:lvlJc w:val="left"/>
      <w:pPr>
        <w:ind w:left="645" w:hanging="645"/>
      </w:pPr>
      <w:rPr>
        <w:rFonts w:hint="default"/>
      </w:rPr>
    </w:lvl>
    <w:lvl w:ilvl="1">
      <w:start w:val="4"/>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5" w15:restartNumberingAfterBreak="0">
    <w:nsid w:val="7DC00FA5"/>
    <w:multiLevelType w:val="hybridMultilevel"/>
    <w:tmpl w:val="A26CA148"/>
    <w:lvl w:ilvl="0" w:tplc="C558504A">
      <w:start w:val="1"/>
      <w:numFmt w:val="bullet"/>
      <w:lvlText w:val=""/>
      <w:lvlJc w:val="left"/>
      <w:pPr>
        <w:ind w:left="720" w:hanging="360"/>
      </w:pPr>
      <w:rPr>
        <w:rFonts w:ascii="Symbol" w:hAnsi="Symbol" w:hint="default"/>
      </w:rPr>
    </w:lvl>
    <w:lvl w:ilvl="1" w:tplc="BE24F28C" w:tentative="1">
      <w:start w:val="1"/>
      <w:numFmt w:val="bullet"/>
      <w:lvlText w:val="o"/>
      <w:lvlJc w:val="left"/>
      <w:pPr>
        <w:ind w:left="1440" w:hanging="360"/>
      </w:pPr>
      <w:rPr>
        <w:rFonts w:ascii="Courier New" w:hAnsi="Courier New" w:cs="Courier New" w:hint="default"/>
      </w:rPr>
    </w:lvl>
    <w:lvl w:ilvl="2" w:tplc="88A23D84" w:tentative="1">
      <w:start w:val="1"/>
      <w:numFmt w:val="bullet"/>
      <w:lvlText w:val=""/>
      <w:lvlJc w:val="left"/>
      <w:pPr>
        <w:ind w:left="2160" w:hanging="360"/>
      </w:pPr>
      <w:rPr>
        <w:rFonts w:ascii="Wingdings" w:hAnsi="Wingdings" w:hint="default"/>
      </w:rPr>
    </w:lvl>
    <w:lvl w:ilvl="3" w:tplc="71B82684" w:tentative="1">
      <w:start w:val="1"/>
      <w:numFmt w:val="bullet"/>
      <w:lvlText w:val=""/>
      <w:lvlJc w:val="left"/>
      <w:pPr>
        <w:ind w:left="2880" w:hanging="360"/>
      </w:pPr>
      <w:rPr>
        <w:rFonts w:ascii="Symbol" w:hAnsi="Symbol" w:hint="default"/>
      </w:rPr>
    </w:lvl>
    <w:lvl w:ilvl="4" w:tplc="1F88F128" w:tentative="1">
      <w:start w:val="1"/>
      <w:numFmt w:val="bullet"/>
      <w:lvlText w:val="o"/>
      <w:lvlJc w:val="left"/>
      <w:pPr>
        <w:ind w:left="3600" w:hanging="360"/>
      </w:pPr>
      <w:rPr>
        <w:rFonts w:ascii="Courier New" w:hAnsi="Courier New" w:cs="Courier New" w:hint="default"/>
      </w:rPr>
    </w:lvl>
    <w:lvl w:ilvl="5" w:tplc="1F1A7960" w:tentative="1">
      <w:start w:val="1"/>
      <w:numFmt w:val="bullet"/>
      <w:lvlText w:val=""/>
      <w:lvlJc w:val="left"/>
      <w:pPr>
        <w:ind w:left="4320" w:hanging="360"/>
      </w:pPr>
      <w:rPr>
        <w:rFonts w:ascii="Wingdings" w:hAnsi="Wingdings" w:hint="default"/>
      </w:rPr>
    </w:lvl>
    <w:lvl w:ilvl="6" w:tplc="F3C43C96" w:tentative="1">
      <w:start w:val="1"/>
      <w:numFmt w:val="bullet"/>
      <w:lvlText w:val=""/>
      <w:lvlJc w:val="left"/>
      <w:pPr>
        <w:ind w:left="5040" w:hanging="360"/>
      </w:pPr>
      <w:rPr>
        <w:rFonts w:ascii="Symbol" w:hAnsi="Symbol" w:hint="default"/>
      </w:rPr>
    </w:lvl>
    <w:lvl w:ilvl="7" w:tplc="CF5C98EE" w:tentative="1">
      <w:start w:val="1"/>
      <w:numFmt w:val="bullet"/>
      <w:lvlText w:val="o"/>
      <w:lvlJc w:val="left"/>
      <w:pPr>
        <w:ind w:left="5760" w:hanging="360"/>
      </w:pPr>
      <w:rPr>
        <w:rFonts w:ascii="Courier New" w:hAnsi="Courier New" w:cs="Courier New" w:hint="default"/>
      </w:rPr>
    </w:lvl>
    <w:lvl w:ilvl="8" w:tplc="81423360" w:tentative="1">
      <w:start w:val="1"/>
      <w:numFmt w:val="bullet"/>
      <w:lvlText w:val=""/>
      <w:lvlJc w:val="left"/>
      <w:pPr>
        <w:ind w:left="6480" w:hanging="360"/>
      </w:pPr>
      <w:rPr>
        <w:rFonts w:ascii="Wingdings" w:hAnsi="Wingdings" w:hint="default"/>
      </w:rPr>
    </w:lvl>
  </w:abstractNum>
  <w:num w:numId="1">
    <w:abstractNumId w:val="23"/>
  </w:num>
  <w:num w:numId="2">
    <w:abstractNumId w:val="38"/>
  </w:num>
  <w:num w:numId="3">
    <w:abstractNumId w:val="29"/>
  </w:num>
  <w:num w:numId="4">
    <w:abstractNumId w:val="10"/>
  </w:num>
  <w:num w:numId="5">
    <w:abstractNumId w:val="4"/>
  </w:num>
  <w:num w:numId="6">
    <w:abstractNumId w:val="41"/>
  </w:num>
  <w:num w:numId="7">
    <w:abstractNumId w:val="35"/>
  </w:num>
  <w:num w:numId="8">
    <w:abstractNumId w:val="11"/>
  </w:num>
  <w:num w:numId="9">
    <w:abstractNumId w:val="18"/>
  </w:num>
  <w:num w:numId="10">
    <w:abstractNumId w:val="8"/>
  </w:num>
  <w:num w:numId="11">
    <w:abstractNumId w:val="16"/>
  </w:num>
  <w:num w:numId="12">
    <w:abstractNumId w:val="9"/>
  </w:num>
  <w:num w:numId="13">
    <w:abstractNumId w:val="25"/>
  </w:num>
  <w:num w:numId="14">
    <w:abstractNumId w:val="40"/>
  </w:num>
  <w:num w:numId="15">
    <w:abstractNumId w:val="20"/>
  </w:num>
  <w:num w:numId="16">
    <w:abstractNumId w:val="27"/>
  </w:num>
  <w:num w:numId="17">
    <w:abstractNumId w:val="1"/>
  </w:num>
  <w:num w:numId="18">
    <w:abstractNumId w:val="39"/>
  </w:num>
  <w:num w:numId="19">
    <w:abstractNumId w:val="24"/>
  </w:num>
  <w:num w:numId="20">
    <w:abstractNumId w:val="43"/>
  </w:num>
  <w:num w:numId="21">
    <w:abstractNumId w:val="32"/>
  </w:num>
  <w:num w:numId="22">
    <w:abstractNumId w:val="45"/>
  </w:num>
  <w:num w:numId="23">
    <w:abstractNumId w:val="5"/>
  </w:num>
  <w:num w:numId="24">
    <w:abstractNumId w:val="22"/>
  </w:num>
  <w:num w:numId="25">
    <w:abstractNumId w:val="42"/>
  </w:num>
  <w:num w:numId="26">
    <w:abstractNumId w:val="31"/>
  </w:num>
  <w:num w:numId="27">
    <w:abstractNumId w:val="17"/>
  </w:num>
  <w:num w:numId="28">
    <w:abstractNumId w:val="3"/>
  </w:num>
  <w:num w:numId="29">
    <w:abstractNumId w:val="14"/>
  </w:num>
  <w:num w:numId="30">
    <w:abstractNumId w:val="0"/>
  </w:num>
  <w:num w:numId="31">
    <w:abstractNumId w:val="21"/>
  </w:num>
  <w:num w:numId="32">
    <w:abstractNumId w:val="26"/>
  </w:num>
  <w:num w:numId="33">
    <w:abstractNumId w:val="44"/>
  </w:num>
  <w:num w:numId="34">
    <w:abstractNumId w:val="37"/>
  </w:num>
  <w:num w:numId="35">
    <w:abstractNumId w:val="2"/>
  </w:num>
  <w:num w:numId="36">
    <w:abstractNumId w:val="13"/>
  </w:num>
  <w:num w:numId="37">
    <w:abstractNumId w:val="12"/>
  </w:num>
  <w:num w:numId="38">
    <w:abstractNumId w:val="33"/>
  </w:num>
  <w:num w:numId="39">
    <w:abstractNumId w:val="30"/>
  </w:num>
  <w:num w:numId="40">
    <w:abstractNumId w:val="28"/>
  </w:num>
  <w:num w:numId="41">
    <w:abstractNumId w:val="19"/>
  </w:num>
  <w:num w:numId="42">
    <w:abstractNumId w:val="6"/>
  </w:num>
  <w:num w:numId="43">
    <w:abstractNumId w:val="15"/>
  </w:num>
  <w:num w:numId="44">
    <w:abstractNumId w:val="36"/>
  </w:num>
  <w:num w:numId="45">
    <w:abstractNumId w:val="34"/>
  </w:num>
  <w:num w:numId="4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bha Vaikunth Gawas">
    <w15:presenceInfo w15:providerId="AD" w15:userId="S::00015386@vedanta.co.in::6c6a349a-8fb8-4e34-944d-f9a7a04fbd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287A"/>
    <w:rsid w:val="00000423"/>
    <w:rsid w:val="00013488"/>
    <w:rsid w:val="0003181C"/>
    <w:rsid w:val="0003242B"/>
    <w:rsid w:val="00032FE1"/>
    <w:rsid w:val="000357D1"/>
    <w:rsid w:val="00042ED0"/>
    <w:rsid w:val="00047800"/>
    <w:rsid w:val="00056522"/>
    <w:rsid w:val="00056BB9"/>
    <w:rsid w:val="0006593D"/>
    <w:rsid w:val="00071355"/>
    <w:rsid w:val="00076DA4"/>
    <w:rsid w:val="000804B4"/>
    <w:rsid w:val="00094109"/>
    <w:rsid w:val="00096543"/>
    <w:rsid w:val="000A505E"/>
    <w:rsid w:val="000B1E7D"/>
    <w:rsid w:val="000B2820"/>
    <w:rsid w:val="000B5367"/>
    <w:rsid w:val="000B5D1C"/>
    <w:rsid w:val="000C080E"/>
    <w:rsid w:val="000C3B8C"/>
    <w:rsid w:val="000D0164"/>
    <w:rsid w:val="000D428B"/>
    <w:rsid w:val="000F5195"/>
    <w:rsid w:val="000F6633"/>
    <w:rsid w:val="001115FA"/>
    <w:rsid w:val="00112163"/>
    <w:rsid w:val="00135E34"/>
    <w:rsid w:val="00145919"/>
    <w:rsid w:val="00152D7F"/>
    <w:rsid w:val="00154B3F"/>
    <w:rsid w:val="001575F6"/>
    <w:rsid w:val="00160AC6"/>
    <w:rsid w:val="001631F9"/>
    <w:rsid w:val="0016490C"/>
    <w:rsid w:val="001652EA"/>
    <w:rsid w:val="00170742"/>
    <w:rsid w:val="00172225"/>
    <w:rsid w:val="0018029F"/>
    <w:rsid w:val="00180982"/>
    <w:rsid w:val="00182DBA"/>
    <w:rsid w:val="001854B6"/>
    <w:rsid w:val="00190FEC"/>
    <w:rsid w:val="0019284D"/>
    <w:rsid w:val="001A78A2"/>
    <w:rsid w:val="001B21B7"/>
    <w:rsid w:val="001C0E7E"/>
    <w:rsid w:val="001C61C4"/>
    <w:rsid w:val="001D269C"/>
    <w:rsid w:val="001D33A9"/>
    <w:rsid w:val="001D377D"/>
    <w:rsid w:val="001E166F"/>
    <w:rsid w:val="001E5AC6"/>
    <w:rsid w:val="001E76F4"/>
    <w:rsid w:val="001F4211"/>
    <w:rsid w:val="001F6228"/>
    <w:rsid w:val="002102D5"/>
    <w:rsid w:val="00212B0B"/>
    <w:rsid w:val="00213467"/>
    <w:rsid w:val="00225198"/>
    <w:rsid w:val="00225682"/>
    <w:rsid w:val="00225E36"/>
    <w:rsid w:val="00233524"/>
    <w:rsid w:val="0023499B"/>
    <w:rsid w:val="00235C73"/>
    <w:rsid w:val="00235C88"/>
    <w:rsid w:val="00241BB7"/>
    <w:rsid w:val="00255E8C"/>
    <w:rsid w:val="00256423"/>
    <w:rsid w:val="002606A1"/>
    <w:rsid w:val="00261044"/>
    <w:rsid w:val="00271BAF"/>
    <w:rsid w:val="00283E16"/>
    <w:rsid w:val="002A415F"/>
    <w:rsid w:val="002B2402"/>
    <w:rsid w:val="002B279E"/>
    <w:rsid w:val="002B54E5"/>
    <w:rsid w:val="002C795B"/>
    <w:rsid w:val="002D0F5E"/>
    <w:rsid w:val="002E0E3F"/>
    <w:rsid w:val="002E0F8B"/>
    <w:rsid w:val="002E17CE"/>
    <w:rsid w:val="002F7E19"/>
    <w:rsid w:val="0030597A"/>
    <w:rsid w:val="00307E27"/>
    <w:rsid w:val="00315EA5"/>
    <w:rsid w:val="00320C71"/>
    <w:rsid w:val="0032258B"/>
    <w:rsid w:val="00334FEA"/>
    <w:rsid w:val="0035065C"/>
    <w:rsid w:val="00352E66"/>
    <w:rsid w:val="0036287A"/>
    <w:rsid w:val="00362E8C"/>
    <w:rsid w:val="003631FA"/>
    <w:rsid w:val="00367352"/>
    <w:rsid w:val="003677A8"/>
    <w:rsid w:val="00367836"/>
    <w:rsid w:val="0037211A"/>
    <w:rsid w:val="00373505"/>
    <w:rsid w:val="00391C62"/>
    <w:rsid w:val="00392A3A"/>
    <w:rsid w:val="00397384"/>
    <w:rsid w:val="00397EAD"/>
    <w:rsid w:val="003A197F"/>
    <w:rsid w:val="003A3CA2"/>
    <w:rsid w:val="003B0949"/>
    <w:rsid w:val="003B12BA"/>
    <w:rsid w:val="003B184E"/>
    <w:rsid w:val="003B6347"/>
    <w:rsid w:val="003C0C0D"/>
    <w:rsid w:val="003C3472"/>
    <w:rsid w:val="003D3903"/>
    <w:rsid w:val="003D69B1"/>
    <w:rsid w:val="003E244F"/>
    <w:rsid w:val="003F30BD"/>
    <w:rsid w:val="003F3839"/>
    <w:rsid w:val="003F7DB8"/>
    <w:rsid w:val="00403547"/>
    <w:rsid w:val="004052D9"/>
    <w:rsid w:val="00410140"/>
    <w:rsid w:val="00417DD5"/>
    <w:rsid w:val="00420EA8"/>
    <w:rsid w:val="00421C5F"/>
    <w:rsid w:val="004514FB"/>
    <w:rsid w:val="00451BCD"/>
    <w:rsid w:val="00462248"/>
    <w:rsid w:val="00464B55"/>
    <w:rsid w:val="004676FC"/>
    <w:rsid w:val="004723A2"/>
    <w:rsid w:val="00481369"/>
    <w:rsid w:val="00490DEB"/>
    <w:rsid w:val="004A0454"/>
    <w:rsid w:val="004A6BDF"/>
    <w:rsid w:val="004C00D2"/>
    <w:rsid w:val="004C1977"/>
    <w:rsid w:val="004C1D01"/>
    <w:rsid w:val="004C4123"/>
    <w:rsid w:val="004C7C97"/>
    <w:rsid w:val="004D3758"/>
    <w:rsid w:val="004E2A6E"/>
    <w:rsid w:val="004E33B4"/>
    <w:rsid w:val="004E6760"/>
    <w:rsid w:val="004F1BCA"/>
    <w:rsid w:val="004F2A47"/>
    <w:rsid w:val="004F6036"/>
    <w:rsid w:val="00510936"/>
    <w:rsid w:val="005112D9"/>
    <w:rsid w:val="00511639"/>
    <w:rsid w:val="00513D38"/>
    <w:rsid w:val="00515920"/>
    <w:rsid w:val="00524276"/>
    <w:rsid w:val="00524D42"/>
    <w:rsid w:val="00526AED"/>
    <w:rsid w:val="00543467"/>
    <w:rsid w:val="005445FF"/>
    <w:rsid w:val="0055046A"/>
    <w:rsid w:val="00551B92"/>
    <w:rsid w:val="005570A0"/>
    <w:rsid w:val="00562E60"/>
    <w:rsid w:val="0056402C"/>
    <w:rsid w:val="005726CC"/>
    <w:rsid w:val="0057381B"/>
    <w:rsid w:val="00583DF7"/>
    <w:rsid w:val="00586E33"/>
    <w:rsid w:val="00587DC4"/>
    <w:rsid w:val="00590B7B"/>
    <w:rsid w:val="00595EA0"/>
    <w:rsid w:val="005A1FB6"/>
    <w:rsid w:val="005A6E28"/>
    <w:rsid w:val="005A769D"/>
    <w:rsid w:val="005B229E"/>
    <w:rsid w:val="005B3DDD"/>
    <w:rsid w:val="005B6725"/>
    <w:rsid w:val="005D0E75"/>
    <w:rsid w:val="005D2A64"/>
    <w:rsid w:val="005D2AB6"/>
    <w:rsid w:val="005E1D4D"/>
    <w:rsid w:val="005F1195"/>
    <w:rsid w:val="005F7D0D"/>
    <w:rsid w:val="00602299"/>
    <w:rsid w:val="00604B41"/>
    <w:rsid w:val="006057F6"/>
    <w:rsid w:val="006128D2"/>
    <w:rsid w:val="0062021C"/>
    <w:rsid w:val="0062367E"/>
    <w:rsid w:val="006242ED"/>
    <w:rsid w:val="00634077"/>
    <w:rsid w:val="00642D97"/>
    <w:rsid w:val="00642F5C"/>
    <w:rsid w:val="00644FDB"/>
    <w:rsid w:val="006466A1"/>
    <w:rsid w:val="006545C9"/>
    <w:rsid w:val="00662D59"/>
    <w:rsid w:val="00667DAD"/>
    <w:rsid w:val="00680342"/>
    <w:rsid w:val="00684AFE"/>
    <w:rsid w:val="006868A6"/>
    <w:rsid w:val="0069004E"/>
    <w:rsid w:val="006A009B"/>
    <w:rsid w:val="006A5097"/>
    <w:rsid w:val="006C107E"/>
    <w:rsid w:val="006C43C3"/>
    <w:rsid w:val="006D7CF2"/>
    <w:rsid w:val="00701B56"/>
    <w:rsid w:val="00701F1D"/>
    <w:rsid w:val="0070594E"/>
    <w:rsid w:val="00713EB7"/>
    <w:rsid w:val="007403A9"/>
    <w:rsid w:val="0075279D"/>
    <w:rsid w:val="00760039"/>
    <w:rsid w:val="00760196"/>
    <w:rsid w:val="00764084"/>
    <w:rsid w:val="0076462F"/>
    <w:rsid w:val="0077479B"/>
    <w:rsid w:val="00777A4F"/>
    <w:rsid w:val="00783164"/>
    <w:rsid w:val="00784F70"/>
    <w:rsid w:val="00785053"/>
    <w:rsid w:val="00792636"/>
    <w:rsid w:val="007A2DF2"/>
    <w:rsid w:val="007B0E02"/>
    <w:rsid w:val="007B6D8C"/>
    <w:rsid w:val="007B6FDD"/>
    <w:rsid w:val="007B79A6"/>
    <w:rsid w:val="007C426C"/>
    <w:rsid w:val="007E74E4"/>
    <w:rsid w:val="007F5A73"/>
    <w:rsid w:val="00823868"/>
    <w:rsid w:val="00827A58"/>
    <w:rsid w:val="008308F2"/>
    <w:rsid w:val="008318CE"/>
    <w:rsid w:val="00847D49"/>
    <w:rsid w:val="00850277"/>
    <w:rsid w:val="00862B60"/>
    <w:rsid w:val="00872B2A"/>
    <w:rsid w:val="00880116"/>
    <w:rsid w:val="00893C0B"/>
    <w:rsid w:val="00895912"/>
    <w:rsid w:val="00897555"/>
    <w:rsid w:val="008A27B3"/>
    <w:rsid w:val="008A67B2"/>
    <w:rsid w:val="008A7BB2"/>
    <w:rsid w:val="008B3409"/>
    <w:rsid w:val="008B3536"/>
    <w:rsid w:val="008B3AB2"/>
    <w:rsid w:val="008C0634"/>
    <w:rsid w:val="008C6013"/>
    <w:rsid w:val="008C60B2"/>
    <w:rsid w:val="008D3A69"/>
    <w:rsid w:val="008D3AF0"/>
    <w:rsid w:val="008D6942"/>
    <w:rsid w:val="008E5D61"/>
    <w:rsid w:val="008E7A6D"/>
    <w:rsid w:val="008E7D13"/>
    <w:rsid w:val="008F0F70"/>
    <w:rsid w:val="008F57C3"/>
    <w:rsid w:val="0090360E"/>
    <w:rsid w:val="00904FE0"/>
    <w:rsid w:val="00906EF2"/>
    <w:rsid w:val="009130D6"/>
    <w:rsid w:val="00913E22"/>
    <w:rsid w:val="0091469C"/>
    <w:rsid w:val="0091793E"/>
    <w:rsid w:val="00921235"/>
    <w:rsid w:val="00925DDA"/>
    <w:rsid w:val="00934F7E"/>
    <w:rsid w:val="00935147"/>
    <w:rsid w:val="00935381"/>
    <w:rsid w:val="009359B4"/>
    <w:rsid w:val="009370A5"/>
    <w:rsid w:val="009447C6"/>
    <w:rsid w:val="00946413"/>
    <w:rsid w:val="00951DCD"/>
    <w:rsid w:val="0096707C"/>
    <w:rsid w:val="00980FC7"/>
    <w:rsid w:val="009846F0"/>
    <w:rsid w:val="00985187"/>
    <w:rsid w:val="00996860"/>
    <w:rsid w:val="009A0F65"/>
    <w:rsid w:val="009A1F72"/>
    <w:rsid w:val="009C0B75"/>
    <w:rsid w:val="009C2D3C"/>
    <w:rsid w:val="009C43DA"/>
    <w:rsid w:val="009C5BF2"/>
    <w:rsid w:val="009C7484"/>
    <w:rsid w:val="009D2CED"/>
    <w:rsid w:val="009D5272"/>
    <w:rsid w:val="009E1073"/>
    <w:rsid w:val="009E17B8"/>
    <w:rsid w:val="009E296D"/>
    <w:rsid w:val="009E2E82"/>
    <w:rsid w:val="009E3F7D"/>
    <w:rsid w:val="009E5F19"/>
    <w:rsid w:val="009F1E18"/>
    <w:rsid w:val="00A01299"/>
    <w:rsid w:val="00A2079D"/>
    <w:rsid w:val="00A20944"/>
    <w:rsid w:val="00A310A8"/>
    <w:rsid w:val="00A37D0F"/>
    <w:rsid w:val="00A41452"/>
    <w:rsid w:val="00A42B06"/>
    <w:rsid w:val="00A44F64"/>
    <w:rsid w:val="00A46303"/>
    <w:rsid w:val="00A52D18"/>
    <w:rsid w:val="00A605C5"/>
    <w:rsid w:val="00A60A96"/>
    <w:rsid w:val="00A670CD"/>
    <w:rsid w:val="00A70D9D"/>
    <w:rsid w:val="00A7400E"/>
    <w:rsid w:val="00A757D7"/>
    <w:rsid w:val="00A77874"/>
    <w:rsid w:val="00A86DBC"/>
    <w:rsid w:val="00A90A07"/>
    <w:rsid w:val="00A90B55"/>
    <w:rsid w:val="00AA06A9"/>
    <w:rsid w:val="00AA7AE2"/>
    <w:rsid w:val="00AB1375"/>
    <w:rsid w:val="00AC09FE"/>
    <w:rsid w:val="00AC1E5E"/>
    <w:rsid w:val="00AC30EC"/>
    <w:rsid w:val="00AC4E09"/>
    <w:rsid w:val="00AD2669"/>
    <w:rsid w:val="00AE0407"/>
    <w:rsid w:val="00AE3566"/>
    <w:rsid w:val="00AE5C62"/>
    <w:rsid w:val="00AF000D"/>
    <w:rsid w:val="00B04D1D"/>
    <w:rsid w:val="00B050AD"/>
    <w:rsid w:val="00B11532"/>
    <w:rsid w:val="00B2318F"/>
    <w:rsid w:val="00B3185B"/>
    <w:rsid w:val="00B3660A"/>
    <w:rsid w:val="00B4491C"/>
    <w:rsid w:val="00B50FB2"/>
    <w:rsid w:val="00B72B78"/>
    <w:rsid w:val="00B767F7"/>
    <w:rsid w:val="00B76860"/>
    <w:rsid w:val="00B834FB"/>
    <w:rsid w:val="00B9260F"/>
    <w:rsid w:val="00B93C91"/>
    <w:rsid w:val="00B94D7B"/>
    <w:rsid w:val="00BA13A1"/>
    <w:rsid w:val="00BA2F90"/>
    <w:rsid w:val="00BB43A2"/>
    <w:rsid w:val="00BB6027"/>
    <w:rsid w:val="00BB77F4"/>
    <w:rsid w:val="00BC35C0"/>
    <w:rsid w:val="00BC4003"/>
    <w:rsid w:val="00BD2753"/>
    <w:rsid w:val="00BD5437"/>
    <w:rsid w:val="00BE03E9"/>
    <w:rsid w:val="00BE24C2"/>
    <w:rsid w:val="00BE4600"/>
    <w:rsid w:val="00BE64F7"/>
    <w:rsid w:val="00BF180B"/>
    <w:rsid w:val="00BF6AE5"/>
    <w:rsid w:val="00BF6BD5"/>
    <w:rsid w:val="00BF6CD2"/>
    <w:rsid w:val="00C1460A"/>
    <w:rsid w:val="00C1547C"/>
    <w:rsid w:val="00C22626"/>
    <w:rsid w:val="00C27AD7"/>
    <w:rsid w:val="00C35E6D"/>
    <w:rsid w:val="00C40473"/>
    <w:rsid w:val="00C426E3"/>
    <w:rsid w:val="00C52DD9"/>
    <w:rsid w:val="00C5314A"/>
    <w:rsid w:val="00C56A1E"/>
    <w:rsid w:val="00C64284"/>
    <w:rsid w:val="00C64BBC"/>
    <w:rsid w:val="00C67B70"/>
    <w:rsid w:val="00C70B3F"/>
    <w:rsid w:val="00C74F76"/>
    <w:rsid w:val="00C7659A"/>
    <w:rsid w:val="00C86238"/>
    <w:rsid w:val="00C877A8"/>
    <w:rsid w:val="00CB6F9B"/>
    <w:rsid w:val="00CC1571"/>
    <w:rsid w:val="00CD2AEE"/>
    <w:rsid w:val="00CD32DD"/>
    <w:rsid w:val="00CD4D4D"/>
    <w:rsid w:val="00CE19C0"/>
    <w:rsid w:val="00CE2300"/>
    <w:rsid w:val="00CE3C9F"/>
    <w:rsid w:val="00CF0DD9"/>
    <w:rsid w:val="00CF21F5"/>
    <w:rsid w:val="00CF6AC2"/>
    <w:rsid w:val="00CF7CEC"/>
    <w:rsid w:val="00D00ABD"/>
    <w:rsid w:val="00D02F9D"/>
    <w:rsid w:val="00D1438A"/>
    <w:rsid w:val="00D24517"/>
    <w:rsid w:val="00D2455D"/>
    <w:rsid w:val="00D2520E"/>
    <w:rsid w:val="00D30459"/>
    <w:rsid w:val="00D332DF"/>
    <w:rsid w:val="00D341AE"/>
    <w:rsid w:val="00D40E52"/>
    <w:rsid w:val="00D5074E"/>
    <w:rsid w:val="00D56C8D"/>
    <w:rsid w:val="00D57BEF"/>
    <w:rsid w:val="00D66CF2"/>
    <w:rsid w:val="00D67219"/>
    <w:rsid w:val="00D72D0E"/>
    <w:rsid w:val="00D73AC6"/>
    <w:rsid w:val="00D7615E"/>
    <w:rsid w:val="00D84E9B"/>
    <w:rsid w:val="00D9681D"/>
    <w:rsid w:val="00DA0EBD"/>
    <w:rsid w:val="00DB14C9"/>
    <w:rsid w:val="00DB175D"/>
    <w:rsid w:val="00DC5201"/>
    <w:rsid w:val="00DC5863"/>
    <w:rsid w:val="00DC712E"/>
    <w:rsid w:val="00DD16ED"/>
    <w:rsid w:val="00DD3AEE"/>
    <w:rsid w:val="00DD76B3"/>
    <w:rsid w:val="00DF3F3C"/>
    <w:rsid w:val="00E047D3"/>
    <w:rsid w:val="00E0539A"/>
    <w:rsid w:val="00E06059"/>
    <w:rsid w:val="00E12E5C"/>
    <w:rsid w:val="00E13C21"/>
    <w:rsid w:val="00E15EAA"/>
    <w:rsid w:val="00E2148F"/>
    <w:rsid w:val="00E25284"/>
    <w:rsid w:val="00E359D1"/>
    <w:rsid w:val="00E40430"/>
    <w:rsid w:val="00E45107"/>
    <w:rsid w:val="00E4746F"/>
    <w:rsid w:val="00E50017"/>
    <w:rsid w:val="00E57234"/>
    <w:rsid w:val="00E62FC7"/>
    <w:rsid w:val="00E753C4"/>
    <w:rsid w:val="00E754FC"/>
    <w:rsid w:val="00E77A52"/>
    <w:rsid w:val="00E80860"/>
    <w:rsid w:val="00E8193B"/>
    <w:rsid w:val="00E83893"/>
    <w:rsid w:val="00E8597A"/>
    <w:rsid w:val="00E97AB6"/>
    <w:rsid w:val="00EA26B9"/>
    <w:rsid w:val="00EA5C70"/>
    <w:rsid w:val="00EA6333"/>
    <w:rsid w:val="00EA75F0"/>
    <w:rsid w:val="00EB3730"/>
    <w:rsid w:val="00EB3A94"/>
    <w:rsid w:val="00EC1C87"/>
    <w:rsid w:val="00ED3A4A"/>
    <w:rsid w:val="00ED58C2"/>
    <w:rsid w:val="00ED65B9"/>
    <w:rsid w:val="00ED7C07"/>
    <w:rsid w:val="00EE0FB6"/>
    <w:rsid w:val="00EE3241"/>
    <w:rsid w:val="00F03CB9"/>
    <w:rsid w:val="00F04A74"/>
    <w:rsid w:val="00F161A9"/>
    <w:rsid w:val="00F2199F"/>
    <w:rsid w:val="00F22D9F"/>
    <w:rsid w:val="00F24EE3"/>
    <w:rsid w:val="00F404DA"/>
    <w:rsid w:val="00F41AF8"/>
    <w:rsid w:val="00F45C20"/>
    <w:rsid w:val="00F46E95"/>
    <w:rsid w:val="00F557DE"/>
    <w:rsid w:val="00F63749"/>
    <w:rsid w:val="00F7410C"/>
    <w:rsid w:val="00F8082A"/>
    <w:rsid w:val="00F80D04"/>
    <w:rsid w:val="00F9459D"/>
    <w:rsid w:val="00FA4EF9"/>
    <w:rsid w:val="00FA5A25"/>
    <w:rsid w:val="00FC137D"/>
    <w:rsid w:val="00FC3E28"/>
    <w:rsid w:val="00FD400C"/>
    <w:rsid w:val="00FD5D20"/>
    <w:rsid w:val="00FE173A"/>
    <w:rsid w:val="00FE3A5E"/>
    <w:rsid w:val="00FF0D97"/>
    <w:rsid w:val="00FF4884"/>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6174EF"/>
  <w15:docId w15:val="{6B402BD0-A32B-477F-9F7E-72E17920E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28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287A"/>
  </w:style>
  <w:style w:type="paragraph" w:styleId="Footer">
    <w:name w:val="footer"/>
    <w:basedOn w:val="Normal"/>
    <w:link w:val="FooterChar"/>
    <w:uiPriority w:val="99"/>
    <w:unhideWhenUsed/>
    <w:rsid w:val="003628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287A"/>
  </w:style>
  <w:style w:type="paragraph" w:styleId="BalloonText">
    <w:name w:val="Balloon Text"/>
    <w:basedOn w:val="Normal"/>
    <w:link w:val="BalloonTextChar"/>
    <w:uiPriority w:val="99"/>
    <w:semiHidden/>
    <w:unhideWhenUsed/>
    <w:rsid w:val="003628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287A"/>
    <w:rPr>
      <w:rFonts w:ascii="Tahoma" w:hAnsi="Tahoma" w:cs="Tahoma"/>
      <w:sz w:val="16"/>
      <w:szCs w:val="16"/>
    </w:rPr>
  </w:style>
  <w:style w:type="paragraph" w:styleId="ListParagraph">
    <w:name w:val="List Paragraph"/>
    <w:basedOn w:val="Normal"/>
    <w:uiPriority w:val="34"/>
    <w:qFormat/>
    <w:rsid w:val="0036287A"/>
    <w:pPr>
      <w:ind w:left="720"/>
      <w:contextualSpacing/>
    </w:pPr>
  </w:style>
  <w:style w:type="table" w:styleId="TableGrid">
    <w:name w:val="Table Grid"/>
    <w:basedOn w:val="TableNormal"/>
    <w:uiPriority w:val="59"/>
    <w:rsid w:val="00A7787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DD3AEE"/>
    <w:pPr>
      <w:autoSpaceDE w:val="0"/>
      <w:autoSpaceDN w:val="0"/>
      <w:adjustRightInd w:val="0"/>
      <w:spacing w:after="0" w:line="240" w:lineRule="auto"/>
    </w:pPr>
    <w:rPr>
      <w:rFonts w:ascii="Cambria" w:hAnsi="Cambria" w:cs="Cambria"/>
      <w:color w:val="000000"/>
      <w:sz w:val="24"/>
      <w:szCs w:val="24"/>
    </w:rPr>
  </w:style>
  <w:style w:type="character" w:styleId="PageNumber">
    <w:name w:val="page number"/>
    <w:basedOn w:val="DefaultParagraphFont"/>
    <w:rsid w:val="005726CC"/>
  </w:style>
  <w:style w:type="character" w:styleId="CommentReference">
    <w:name w:val="annotation reference"/>
    <w:basedOn w:val="DefaultParagraphFont"/>
    <w:uiPriority w:val="99"/>
    <w:semiHidden/>
    <w:unhideWhenUsed/>
    <w:rsid w:val="003C3472"/>
    <w:rPr>
      <w:sz w:val="16"/>
      <w:szCs w:val="16"/>
    </w:rPr>
  </w:style>
  <w:style w:type="paragraph" w:styleId="CommentText">
    <w:name w:val="annotation text"/>
    <w:basedOn w:val="Normal"/>
    <w:link w:val="CommentTextChar"/>
    <w:uiPriority w:val="99"/>
    <w:semiHidden/>
    <w:unhideWhenUsed/>
    <w:rsid w:val="003C3472"/>
    <w:pPr>
      <w:spacing w:line="240" w:lineRule="auto"/>
    </w:pPr>
    <w:rPr>
      <w:sz w:val="20"/>
      <w:szCs w:val="20"/>
    </w:rPr>
  </w:style>
  <w:style w:type="character" w:customStyle="1" w:styleId="CommentTextChar">
    <w:name w:val="Comment Text Char"/>
    <w:basedOn w:val="DefaultParagraphFont"/>
    <w:link w:val="CommentText"/>
    <w:uiPriority w:val="99"/>
    <w:semiHidden/>
    <w:rsid w:val="003C3472"/>
    <w:rPr>
      <w:sz w:val="20"/>
      <w:szCs w:val="20"/>
    </w:rPr>
  </w:style>
  <w:style w:type="paragraph" w:styleId="CommentSubject">
    <w:name w:val="annotation subject"/>
    <w:basedOn w:val="CommentText"/>
    <w:next w:val="CommentText"/>
    <w:link w:val="CommentSubjectChar"/>
    <w:uiPriority w:val="99"/>
    <w:semiHidden/>
    <w:unhideWhenUsed/>
    <w:rsid w:val="003C3472"/>
    <w:rPr>
      <w:b/>
      <w:bCs/>
    </w:rPr>
  </w:style>
  <w:style w:type="character" w:customStyle="1" w:styleId="CommentSubjectChar">
    <w:name w:val="Comment Subject Char"/>
    <w:basedOn w:val="CommentTextChar"/>
    <w:link w:val="CommentSubject"/>
    <w:uiPriority w:val="99"/>
    <w:semiHidden/>
    <w:rsid w:val="003C3472"/>
    <w:rPr>
      <w:b/>
      <w:bCs/>
      <w:sz w:val="20"/>
      <w:szCs w:val="20"/>
    </w:rPr>
  </w:style>
  <w:style w:type="paragraph" w:styleId="NoSpacing">
    <w:name w:val="No Spacing"/>
    <w:uiPriority w:val="1"/>
    <w:qFormat/>
    <w:rsid w:val="00B834FB"/>
    <w:pPr>
      <w:spacing w:after="0" w:line="240" w:lineRule="auto"/>
    </w:pPr>
  </w:style>
  <w:style w:type="table" w:customStyle="1" w:styleId="TableGrid4">
    <w:name w:val="Table Grid4"/>
    <w:basedOn w:val="TableNormal"/>
    <w:next w:val="TableGrid"/>
    <w:uiPriority w:val="59"/>
    <w:rsid w:val="00B834F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3501900">
      <w:bodyDiv w:val="1"/>
      <w:marLeft w:val="0"/>
      <w:marRight w:val="0"/>
      <w:marTop w:val="0"/>
      <w:marBottom w:val="0"/>
      <w:divBdr>
        <w:top w:val="none" w:sz="0" w:space="0" w:color="auto"/>
        <w:left w:val="none" w:sz="0" w:space="0" w:color="auto"/>
        <w:bottom w:val="none" w:sz="0" w:space="0" w:color="auto"/>
        <w:right w:val="none" w:sz="0" w:space="0" w:color="auto"/>
      </w:divBdr>
    </w:div>
    <w:div w:id="1989900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customXml" Target="../customXml/item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20"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7E09428367BB6C478DCFDAEFD0D8ED51" ma:contentTypeVersion="8" ma:contentTypeDescription="Create a new document." ma:contentTypeScope="" ma:versionID="80d143e59156a568c90f8db1fd5dd38d">
  <xsd:schema xmlns:xsd="http://www.w3.org/2001/XMLSchema" xmlns:xs="http://www.w3.org/2001/XMLSchema" xmlns:p="http://schemas.microsoft.com/office/2006/metadata/properties" xmlns:ns2="fa3ff311-adbb-4f07-8127-ab2d27285127" xmlns:ns3="c949d349-a123-401c-bb05-ca31506120dd" targetNamespace="http://schemas.microsoft.com/office/2006/metadata/properties" ma:root="true" ma:fieldsID="0e4e7ad2c69f2cf34505e93fd83a101b" ns2:_="" ns3:_="">
    <xsd:import namespace="fa3ff311-adbb-4f07-8127-ab2d27285127"/>
    <xsd:import namespace="c949d349-a123-401c-bb05-ca31506120d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3ff311-adbb-4f07-8127-ab2d2728512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49d349-a123-401c-bb05-ca31506120d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F60AABE-4F2C-4808-95DD-80CAFEF2E9AF}">
  <ds:schemaRefs>
    <ds:schemaRef ds:uri="http://schemas.openxmlformats.org/officeDocument/2006/bibliography"/>
  </ds:schemaRefs>
</ds:datastoreItem>
</file>

<file path=customXml/itemProps2.xml><?xml version="1.0" encoding="utf-8"?>
<ds:datastoreItem xmlns:ds="http://schemas.openxmlformats.org/officeDocument/2006/customXml" ds:itemID="{6833D8B4-5F09-4C08-B6C4-80A208FF853D}"/>
</file>

<file path=customXml/itemProps3.xml><?xml version="1.0" encoding="utf-8"?>
<ds:datastoreItem xmlns:ds="http://schemas.openxmlformats.org/officeDocument/2006/customXml" ds:itemID="{3523F864-0AE5-4184-BA30-39FBD7390676}"/>
</file>

<file path=customXml/itemProps4.xml><?xml version="1.0" encoding="utf-8"?>
<ds:datastoreItem xmlns:ds="http://schemas.openxmlformats.org/officeDocument/2006/customXml" ds:itemID="{2921C7ED-B377-40D6-B355-9916DCE976D2}"/>
</file>

<file path=docProps/app.xml><?xml version="1.0" encoding="utf-8"?>
<Properties xmlns="http://schemas.openxmlformats.org/officeDocument/2006/extended-properties" xmlns:vt="http://schemas.openxmlformats.org/officeDocument/2006/docPropsVTypes">
  <Template>Normal</Template>
  <TotalTime>38</TotalTime>
  <Pages>6</Pages>
  <Words>915</Words>
  <Characters>5222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Zenith Computers Limited</Company>
  <LinksUpToDate>false</LinksUpToDate>
  <CharactersWithSpaces>6125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vidyati</dc:creator>
  <cp:lastModifiedBy>Lobha Vaikunth Gawas</cp:lastModifiedBy>
  <cp:revision>31</cp:revision>
  <cp:lastPrinted>2016-08-03T09:34:00Z</cp:lastPrinted>
  <dcterms:created xsi:type="dcterms:W3CDTF">2017-09-04T08:21:00Z</dcterms:created>
  <dcterms:modified xsi:type="dcterms:W3CDTF">2022-08-28T14:41:00Z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0x0101007E09428367BB6C478DCFDAEFD0D8ED51</vt:lpwstr>
  </property>
  <property fmtid="{D5CDD505-2E9C-101B-9397-08002B2CF9AE}" pid="3" name="Order">
    <vt:r8>890500</vt:r8>
  </property>
  <property fmtid="{D5CDD505-2E9C-101B-9397-08002B2CF9AE}" pid="4" name="_ExtendedDescription">
    <vt:lpwstr/>
  </property>
</Properties>
</file>